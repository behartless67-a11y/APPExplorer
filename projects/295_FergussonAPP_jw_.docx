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er2.xml" ContentType="application/vnd.openxmlformats-officedocument.wordprocessingml.footer+xml"/>
  <Override PartName="/word/footnotes.xml" ContentType="application/vnd.openxmlformats-officedocument.wordprocessingml.footnotes+xml"/>
  <Override PartName="/word/theme/themeOverride2.xml" ContentType="application/vnd.openxmlformats-officedocument.themeOverride+xml"/>
  <Override PartName="/word/theme/theme1.xml" ContentType="application/vnd.openxmlformats-officedocument.them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olors4.xml" ContentType="application/vnd.ms-office.chartcolorstyle+xml"/>
  <Override PartName="/word/charts/style4.xml" ContentType="application/vnd.ms-office.chartstyle+xml"/>
  <Override PartName="/word/charts/chart4.xml" ContentType="application/vnd.openxmlformats-officedocument.drawingml.chart+xml"/>
  <Override PartName="/word/charts/colors2.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glossary/document.xml" ContentType="application/vnd.openxmlformats-officedocument.wordprocessingml.document.glossary+xml"/>
  <Override PartName="/word/glossary/settings.xml" ContentType="application/vnd.openxmlformats-officedocument.wordprocessingml.settings+xml"/>
  <Override PartName="/word/settings.xml" ContentType="application/vnd.openxmlformats-officedocument.wordprocessingml.settings+xml"/>
  <Override PartName="/customXml/itemProps2.xml" ContentType="application/vnd.openxmlformats-officedocument.customXmlProperties+xml"/>
  <Override PartName="/customXml/itemProps1.xml" ContentType="application/vnd.openxmlformats-officedocument.customXmlProperties+xml"/>
  <Override PartName="/docProps/core.xml" ContentType="application/vnd.openxmlformats-package.core-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glossary/styles.xml" ContentType="application/vnd.openxmlformats-officedocument.wordprocessingml.styles+xml"/>
  <Override PartName="/word/glossary/webSettings.xml" ContentType="application/vnd.openxmlformats-officedocument.wordprocessingml.webSettings+xml"/>
  <Override PartName="/word/glossary/fontTable.xml" ContentType="application/vnd.openxmlformats-officedocument.wordprocessingml.fontTable+xml"/>
  <Override PartName="/docProps/app.xml" ContentType="application/vnd.openxmlformats-officedocument.extended-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rFonts w:ascii="Times New Roman" w:eastAsiaTheme="minorHAnsi" w:hAnsi="Times New Roman" w:cs="Times New Roman"/>
          <w:color w:val="4472C4" w:themeColor="accent1"/>
        </w:rPr>
        <w:id w:val="1495765519"/>
        <w:docPartObj>
          <w:docPartGallery w:val="Cover Pages"/>
          <w:docPartUnique/>
        </w:docPartObj>
      </w:sdtPr>
      <w:sdtEndPr>
        <w:rPr>
          <w:color w:val="auto"/>
        </w:rPr>
      </w:sdtEndPr>
      <w:sdtContent>
        <w:p w14:paraId="0DF91D4B" w14:textId="7BE21D89" w:rsidR="00037E76" w:rsidRPr="00037E76" w:rsidRDefault="00037E76">
          <w:pPr>
            <w:pStyle w:val="NoSpacing"/>
            <w:spacing w:before="1540" w:after="240"/>
            <w:jc w:val="center"/>
            <w:rPr>
              <w:rFonts w:ascii="Times New Roman" w:hAnsi="Times New Roman" w:cs="Times New Roman"/>
              <w:color w:val="4472C4" w:themeColor="accent1"/>
            </w:rPr>
          </w:pPr>
          <w:r w:rsidRPr="00037E76">
            <w:rPr>
              <w:rFonts w:ascii="Times New Roman" w:hAnsi="Times New Roman" w:cs="Times New Roman"/>
              <w:noProof/>
              <w:color w:val="4472C4" w:themeColor="accent1"/>
            </w:rPr>
            <w:drawing>
              <wp:inline distT="0" distB="0" distL="0" distR="0" wp14:anchorId="2E7EB879" wp14:editId="4E77C87B">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48"/>
              <w:szCs w:val="48"/>
            </w:rPr>
            <w:alias w:val="Title"/>
            <w:tag w:val=""/>
            <w:id w:val="1735040861"/>
            <w:placeholder>
              <w:docPart w:val="27948A9879E345989D72A1D4F030A6DC"/>
            </w:placeholder>
            <w:dataBinding w:prefixMappings="xmlns:ns0='http://purl.org/dc/elements/1.1/' xmlns:ns1='http://schemas.openxmlformats.org/package/2006/metadata/core-properties' " w:xpath="/ns1:coreProperties[1]/ns0:title[1]" w:storeItemID="{6C3C8BC8-F283-45AE-878A-BAB7291924A1}"/>
            <w:text/>
          </w:sdtPr>
          <w:sdtEndPr/>
          <w:sdtContent>
            <w:p w14:paraId="28E57B4C" w14:textId="319D7B12" w:rsidR="00037E76" w:rsidRPr="00037E76" w:rsidRDefault="00BE746B">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48"/>
                  <w:szCs w:val="48"/>
                </w:rPr>
              </w:pPr>
              <w:r>
                <w:rPr>
                  <w:rFonts w:ascii="Times New Roman" w:eastAsiaTheme="majorEastAsia" w:hAnsi="Times New Roman" w:cs="Times New Roman"/>
                  <w:caps/>
                  <w:color w:val="4472C4" w:themeColor="accent1"/>
                  <w:sz w:val="48"/>
                  <w:szCs w:val="48"/>
                </w:rPr>
                <w:t xml:space="preserve">Reforming </w:t>
              </w:r>
              <w:r w:rsidR="00783F32">
                <w:rPr>
                  <w:rFonts w:ascii="Times New Roman" w:eastAsiaTheme="majorEastAsia" w:hAnsi="Times New Roman" w:cs="Times New Roman"/>
                  <w:caps/>
                  <w:color w:val="4472C4" w:themeColor="accent1"/>
                  <w:sz w:val="48"/>
                  <w:szCs w:val="48"/>
                </w:rPr>
                <w:t xml:space="preserve">The SBIR Approach </w:t>
              </w:r>
              <w:r>
                <w:rPr>
                  <w:rFonts w:ascii="Times New Roman" w:eastAsiaTheme="majorEastAsia" w:hAnsi="Times New Roman" w:cs="Times New Roman"/>
                  <w:caps/>
                  <w:color w:val="4472C4" w:themeColor="accent1"/>
                  <w:sz w:val="48"/>
                  <w:szCs w:val="48"/>
                </w:rPr>
                <w:t>to</w:t>
              </w:r>
              <w:r w:rsidR="00783F32">
                <w:rPr>
                  <w:rFonts w:ascii="Times New Roman" w:eastAsiaTheme="majorEastAsia" w:hAnsi="Times New Roman" w:cs="Times New Roman"/>
                  <w:caps/>
                  <w:color w:val="4472C4" w:themeColor="accent1"/>
                  <w:sz w:val="48"/>
                  <w:szCs w:val="48"/>
                </w:rPr>
                <w:t>wards</w:t>
              </w:r>
              <w:r>
                <w:rPr>
                  <w:rFonts w:ascii="Times New Roman" w:eastAsiaTheme="majorEastAsia" w:hAnsi="Times New Roman" w:cs="Times New Roman"/>
                  <w:caps/>
                  <w:color w:val="4472C4" w:themeColor="accent1"/>
                  <w:sz w:val="48"/>
                  <w:szCs w:val="48"/>
                </w:rPr>
                <w:t xml:space="preserve"> Women and Minorit</w:t>
              </w:r>
              <w:r w:rsidR="00783F32">
                <w:rPr>
                  <w:rFonts w:ascii="Times New Roman" w:eastAsiaTheme="majorEastAsia" w:hAnsi="Times New Roman" w:cs="Times New Roman"/>
                  <w:caps/>
                  <w:color w:val="4472C4" w:themeColor="accent1"/>
                  <w:sz w:val="48"/>
                  <w:szCs w:val="48"/>
                </w:rPr>
                <w:t>y Owned Projects</w:t>
              </w:r>
            </w:p>
          </w:sdtContent>
        </w:sdt>
        <w:sdt>
          <w:sdtPr>
            <w:rPr>
              <w:rFonts w:ascii="Times New Roman" w:hAnsi="Times New Roman" w:cs="Times New Roman"/>
              <w:color w:val="4472C4" w:themeColor="accent1"/>
              <w:sz w:val="28"/>
              <w:szCs w:val="28"/>
            </w:rPr>
            <w:alias w:val="Subtitle"/>
            <w:tag w:val=""/>
            <w:id w:val="328029620"/>
            <w:placeholder>
              <w:docPart w:val="392EBFFE0B9A417EA53360389BA9206E"/>
            </w:placeholder>
            <w:dataBinding w:prefixMappings="xmlns:ns0='http://purl.org/dc/elements/1.1/' xmlns:ns1='http://schemas.openxmlformats.org/package/2006/metadata/core-properties' " w:xpath="/ns1:coreProperties[1]/ns0:subject[1]" w:storeItemID="{6C3C8BC8-F283-45AE-878A-BAB7291924A1}"/>
            <w:text/>
          </w:sdtPr>
          <w:sdtEndPr/>
          <w:sdtContent>
            <w:p w14:paraId="06B7DD2B" w14:textId="594FDDBC" w:rsidR="00037E76" w:rsidRPr="00037E76" w:rsidRDefault="00037E76">
              <w:pPr>
                <w:pStyle w:val="NoSpacing"/>
                <w:jc w:val="center"/>
                <w:rPr>
                  <w:rFonts w:ascii="Times New Roman" w:hAnsi="Times New Roman" w:cs="Times New Roman"/>
                  <w:color w:val="4472C4" w:themeColor="accent1"/>
                  <w:sz w:val="28"/>
                  <w:szCs w:val="28"/>
                </w:rPr>
              </w:pPr>
              <w:r w:rsidRPr="00037E76">
                <w:rPr>
                  <w:rFonts w:ascii="Times New Roman" w:hAnsi="Times New Roman" w:cs="Times New Roman"/>
                  <w:color w:val="4472C4" w:themeColor="accent1"/>
                  <w:sz w:val="28"/>
                  <w:szCs w:val="28"/>
                </w:rPr>
                <w:t>An A</w:t>
              </w:r>
              <w:r w:rsidR="00783F32">
                <w:rPr>
                  <w:rFonts w:ascii="Times New Roman" w:hAnsi="Times New Roman" w:cs="Times New Roman"/>
                  <w:color w:val="4472C4" w:themeColor="accent1"/>
                  <w:sz w:val="28"/>
                  <w:szCs w:val="28"/>
                </w:rPr>
                <w:t xml:space="preserve">pplied </w:t>
              </w:r>
              <w:r w:rsidRPr="00037E76">
                <w:rPr>
                  <w:rFonts w:ascii="Times New Roman" w:hAnsi="Times New Roman" w:cs="Times New Roman"/>
                  <w:color w:val="4472C4" w:themeColor="accent1"/>
                  <w:sz w:val="28"/>
                  <w:szCs w:val="28"/>
                </w:rPr>
                <w:t>P</w:t>
              </w:r>
              <w:r w:rsidR="00783F32">
                <w:rPr>
                  <w:rFonts w:ascii="Times New Roman" w:hAnsi="Times New Roman" w:cs="Times New Roman"/>
                  <w:color w:val="4472C4" w:themeColor="accent1"/>
                  <w:sz w:val="28"/>
                  <w:szCs w:val="28"/>
                </w:rPr>
                <w:t xml:space="preserve">olicy </w:t>
              </w:r>
              <w:r w:rsidRPr="00037E76">
                <w:rPr>
                  <w:rFonts w:ascii="Times New Roman" w:hAnsi="Times New Roman" w:cs="Times New Roman"/>
                  <w:color w:val="4472C4" w:themeColor="accent1"/>
                  <w:sz w:val="28"/>
                  <w:szCs w:val="28"/>
                </w:rPr>
                <w:t>P</w:t>
              </w:r>
              <w:r w:rsidR="00783F32">
                <w:rPr>
                  <w:rFonts w:ascii="Times New Roman" w:hAnsi="Times New Roman" w:cs="Times New Roman"/>
                  <w:color w:val="4472C4" w:themeColor="accent1"/>
                  <w:sz w:val="28"/>
                  <w:szCs w:val="28"/>
                </w:rPr>
                <w:t>roject</w:t>
              </w:r>
              <w:r w:rsidRPr="00037E76">
                <w:rPr>
                  <w:rFonts w:ascii="Times New Roman" w:hAnsi="Times New Roman" w:cs="Times New Roman"/>
                  <w:color w:val="4472C4" w:themeColor="accent1"/>
                  <w:sz w:val="28"/>
                  <w:szCs w:val="28"/>
                </w:rPr>
                <w:t xml:space="preserve"> Submitted in Partial Fulfilment of the Frank Batten School of Leadership and Public Policy Master Degree Requirements</w:t>
              </w:r>
            </w:p>
          </w:sdtContent>
        </w:sdt>
        <w:p w14:paraId="56AC63D5" w14:textId="0ADAD79D" w:rsidR="00037E76" w:rsidRPr="00037E76" w:rsidRDefault="00037E76">
          <w:pPr>
            <w:pStyle w:val="NoSpacing"/>
            <w:spacing w:before="480"/>
            <w:jc w:val="center"/>
            <w:rPr>
              <w:rFonts w:ascii="Times New Roman" w:hAnsi="Times New Roman" w:cs="Times New Roman"/>
              <w:color w:val="4472C4" w:themeColor="accent1"/>
            </w:rPr>
          </w:pPr>
          <w:r w:rsidRPr="00037E76">
            <w:rPr>
              <w:rFonts w:ascii="Times New Roman" w:hAnsi="Times New Roman" w:cs="Times New Roman"/>
              <w:noProof/>
              <w:color w:val="4472C4" w:themeColor="accent1"/>
            </w:rPr>
            <w:drawing>
              <wp:inline distT="0" distB="0" distL="0" distR="0" wp14:anchorId="2B1C6FF8" wp14:editId="78ED0EF9">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0B73F2" w14:textId="088E48B4" w:rsidR="00037E76" w:rsidRPr="00037E76" w:rsidRDefault="0025577D">
          <w:pPr>
            <w:rPr>
              <w:rFonts w:ascii="Times New Roman" w:hAnsi="Times New Roman" w:cs="Times New Roman"/>
            </w:rPr>
          </w:pPr>
          <w:r w:rsidRPr="00037E76">
            <w:rPr>
              <w:rFonts w:ascii="Times New Roman" w:hAnsi="Times New Roman" w:cs="Times New Roman"/>
              <w:noProof/>
              <w:color w:val="4472C4" w:themeColor="accent1"/>
            </w:rPr>
            <mc:AlternateContent>
              <mc:Choice Requires="wps">
                <w:drawing>
                  <wp:anchor distT="0" distB="0" distL="114300" distR="114300" simplePos="0" relativeHeight="251659264" behindDoc="0" locked="0" layoutInCell="1" allowOverlap="1" wp14:anchorId="6452FE4F" wp14:editId="5587CA60">
                    <wp:simplePos x="0" y="0"/>
                    <wp:positionH relativeFrom="margin">
                      <wp:align>right</wp:align>
                    </wp:positionH>
                    <wp:positionV relativeFrom="page">
                      <wp:posOffset>6257014</wp:posOffset>
                    </wp:positionV>
                    <wp:extent cx="6553200" cy="557784"/>
                    <wp:effectExtent l="0" t="0" r="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8-05-04T00:00:00Z">
                                    <w:dateFormat w:val="MMMM d, yyyy"/>
                                    <w:lid w:val="en-US"/>
                                    <w:storeMappedDataAs w:val="dateTime"/>
                                    <w:calendar w:val="gregorian"/>
                                  </w:date>
                                </w:sdtPr>
                                <w:sdtEndPr/>
                                <w:sdtContent>
                                  <w:p w14:paraId="7416A791" w14:textId="0C77E72E" w:rsidR="00A040E2" w:rsidRDefault="00A040E2">
                                    <w:pPr>
                                      <w:pStyle w:val="NoSpacing"/>
                                      <w:spacing w:after="40"/>
                                      <w:jc w:val="center"/>
                                      <w:rPr>
                                        <w:caps/>
                                        <w:color w:val="4472C4" w:themeColor="accent1"/>
                                        <w:sz w:val="28"/>
                                        <w:szCs w:val="28"/>
                                      </w:rPr>
                                    </w:pPr>
                                    <w:r>
                                      <w:rPr>
                                        <w:caps/>
                                        <w:color w:val="4472C4" w:themeColor="accent1"/>
                                        <w:sz w:val="28"/>
                                        <w:szCs w:val="28"/>
                                      </w:rPr>
                                      <w:t>May 4, 2018</w:t>
                                    </w:r>
                                  </w:p>
                                </w:sdtContent>
                              </w:sdt>
                              <w:p w14:paraId="242752C6" w14:textId="0762E042" w:rsidR="00A040E2" w:rsidRDefault="005A525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040E2">
                                      <w:rPr>
                                        <w:caps/>
                                        <w:color w:val="4472C4" w:themeColor="accent1"/>
                                      </w:rPr>
                                      <w:t>Ted Fergusson</w:t>
                                    </w:r>
                                  </w:sdtContent>
                                </w:sdt>
                              </w:p>
                              <w:p w14:paraId="139F3B64" w14:textId="66A4C0A1" w:rsidR="00A040E2" w:rsidRDefault="005A525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A040E2">
                                      <w:rPr>
                                        <w:color w:val="4472C4" w:themeColor="accent1"/>
                                      </w:rPr>
                                      <w:t>Professor James Wyckoff</w:t>
                                    </w:r>
                                  </w:sdtContent>
                                </w:sdt>
                              </w:p>
                              <w:p w14:paraId="1EC2AC7D" w14:textId="77777777" w:rsidR="00A040E2" w:rsidRDefault="00A040E2">
                                <w:pPr>
                                  <w:pStyle w:val="NoSpacing"/>
                                  <w:jc w:val="center"/>
                                  <w:rPr>
                                    <w:color w:val="4472C4" w:themeColor="accent1"/>
                                  </w:rPr>
                                </w:pPr>
                              </w:p>
                              <w:p w14:paraId="597EC424" w14:textId="2D5FF78D" w:rsidR="00A040E2" w:rsidRDefault="00A040E2">
                                <w:pPr>
                                  <w:pStyle w:val="NoSpacing"/>
                                  <w:jc w:val="center"/>
                                  <w:rPr>
                                    <w:color w:val="4472C4" w:themeColor="accent1"/>
                                  </w:rPr>
                                </w:pPr>
                                <w:r w:rsidRPr="0025577D">
                                  <w:rPr>
                                    <w:color w:val="4472C4" w:themeColor="accent1"/>
                                  </w:rPr>
                                  <w:t>Disclaimer: The author conducted this study as part of the program of professional education at the Frank Batten School of Leadership and Public Policy, University of Virginia. This paper is submitted in partial fulfillment of the course requirements for the Master of Public Policy degree. The judgments and conclusions are solely those of the author, and are not necessarily endorsed by the Batten School, by the University of Virginia, or by any other entity.</w:t>
                                </w:r>
                              </w:p>
                              <w:p w14:paraId="55A8A248" w14:textId="416677A0" w:rsidR="00A040E2" w:rsidRDefault="00A040E2">
                                <w:pPr>
                                  <w:pStyle w:val="NoSpacing"/>
                                  <w:jc w:val="center"/>
                                  <w:rPr>
                                    <w:color w:val="4472C4" w:themeColor="accent1"/>
                                  </w:rPr>
                                </w:pPr>
                              </w:p>
                              <w:p w14:paraId="13081C4E" w14:textId="22F92D2E" w:rsidR="00A040E2" w:rsidRDefault="00A040E2">
                                <w:pPr>
                                  <w:pStyle w:val="NoSpacing"/>
                                  <w:jc w:val="center"/>
                                  <w:rPr>
                                    <w:color w:val="4472C4" w:themeColor="accent1"/>
                                  </w:rPr>
                                </w:pPr>
                                <w:r>
                                  <w:rPr>
                                    <w:color w:val="4472C4" w:themeColor="accent1"/>
                                  </w:rPr>
                                  <w:t>On my honor as a University of Virginia Student, I have neither given nor received any unauthorized aid on this work.</w:t>
                                </w:r>
                              </w:p>
                              <w:p w14:paraId="4C471394" w14:textId="5B7602D7" w:rsidR="00A040E2" w:rsidRDefault="00A040E2">
                                <w:pPr>
                                  <w:pStyle w:val="NoSpacing"/>
                                  <w:jc w:val="center"/>
                                  <w:rPr>
                                    <w:color w:val="4472C4" w:themeColor="accent1"/>
                                  </w:rPr>
                                </w:pPr>
                              </w:p>
                              <w:p w14:paraId="5957DA2E" w14:textId="77777777" w:rsidR="00A040E2" w:rsidRDefault="00A040E2">
                                <w:pPr>
                                  <w:pStyle w:val="NoSpacing"/>
                                  <w:jc w:val="center"/>
                                  <w:rPr>
                                    <w:color w:val="4472C4" w:themeColor="accent1"/>
                                  </w:rPr>
                                </w:pPr>
                              </w:p>
                              <w:p w14:paraId="34A83760" w14:textId="7C6AC534" w:rsidR="00A040E2" w:rsidRDefault="00A040E2">
                                <w:pPr>
                                  <w:pStyle w:val="NoSpacing"/>
                                  <w:jc w:val="center"/>
                                  <w:rPr>
                                    <w:color w:val="4472C4" w:themeColor="accent1"/>
                                  </w:rPr>
                                </w:pPr>
                                <w:r>
                                  <w:rPr>
                                    <w:color w:val="4472C4" w:themeColor="accent1"/>
                                  </w:rPr>
                                  <w:t>………………………………………………………………………………………………</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452FE4F" id="_x0000_t202" coordsize="21600,21600" o:spt="202" path="m,l,21600r21600,l21600,xe">
                    <v:stroke joinstyle="miter"/>
                    <v:path gradientshapeok="t" o:connecttype="rect"/>
                  </v:shapetype>
                  <v:shape id="Text Box 142" o:spid="_x0000_s1026" type="#_x0000_t202" style="position:absolute;margin-left:464.8pt;margin-top:492.7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XU+pzuIAAAAK&#10;AQAADwAAAGRycy9kb3ducmV2LnhtbEyPwU7DMBBE70j9B2srcUGtQ0pJCXEqhMoBIaHScoCbEy9x&#10;1HgdxW5r+HqcE9x2d0azb4p1MB074eBaSwKu5wkwpNqqlhoB7/un2QqY85KU7CyhgG90sC4nF4XM&#10;lT3TG552vmExhFwuBWjv+5xzV2s00s1tjxS1LzsY6eM6NFwN8hzDTcfTJLnlRrYUP2jZ46PG+rA7&#10;GgHP7uXH6U342L5mm+qqytThM3ghLqfh4R6Yx+D/zDDiR3QoI1Nlj6Qc6wTEIl7A3Wp5A2yUk0Ua&#10;T9U4ZYsUeFnw/xXKXwAAAP//AwBQSwECLQAUAAYACAAAACEAtoM4kv4AAADhAQAAEwAAAAAAAAAA&#10;AAAAAAAAAAAAW0NvbnRlbnRfVHlwZXNdLnhtbFBLAQItABQABgAIAAAAIQA4/SH/1gAAAJQBAAAL&#10;AAAAAAAAAAAAAAAAAC8BAABfcmVscy8ucmVsc1BLAQItABQABgAIAAAAIQBjTTG0dQIAAFYFAAAO&#10;AAAAAAAAAAAAAAAAAC4CAABkcnMvZTJvRG9jLnhtbFBLAQItABQABgAIAAAAIQBdT6nO4gAAAAoB&#10;AAAPAAAAAAAAAAAAAAAAAM8EAABkcnMvZG93bnJldi54bWxQSwUGAAAAAAQABADzAAAA3gU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8-05-04T00:00:00Z">
                              <w:dateFormat w:val="MMMM d, yyyy"/>
                              <w:lid w:val="en-US"/>
                              <w:storeMappedDataAs w:val="dateTime"/>
                              <w:calendar w:val="gregorian"/>
                            </w:date>
                          </w:sdtPr>
                          <w:sdtEndPr/>
                          <w:sdtContent>
                            <w:p w14:paraId="7416A791" w14:textId="0C77E72E" w:rsidR="00A040E2" w:rsidRDefault="00A040E2">
                              <w:pPr>
                                <w:pStyle w:val="NoSpacing"/>
                                <w:spacing w:after="40"/>
                                <w:jc w:val="center"/>
                                <w:rPr>
                                  <w:caps/>
                                  <w:color w:val="4472C4" w:themeColor="accent1"/>
                                  <w:sz w:val="28"/>
                                  <w:szCs w:val="28"/>
                                </w:rPr>
                              </w:pPr>
                              <w:r>
                                <w:rPr>
                                  <w:caps/>
                                  <w:color w:val="4472C4" w:themeColor="accent1"/>
                                  <w:sz w:val="28"/>
                                  <w:szCs w:val="28"/>
                                </w:rPr>
                                <w:t>May 4, 2018</w:t>
                              </w:r>
                            </w:p>
                          </w:sdtContent>
                        </w:sdt>
                        <w:p w14:paraId="242752C6" w14:textId="0762E042" w:rsidR="00A040E2" w:rsidRDefault="005A525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040E2">
                                <w:rPr>
                                  <w:caps/>
                                  <w:color w:val="4472C4" w:themeColor="accent1"/>
                                </w:rPr>
                                <w:t>Ted Fergusson</w:t>
                              </w:r>
                            </w:sdtContent>
                          </w:sdt>
                        </w:p>
                        <w:p w14:paraId="139F3B64" w14:textId="66A4C0A1" w:rsidR="00A040E2" w:rsidRDefault="005A525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A040E2">
                                <w:rPr>
                                  <w:color w:val="4472C4" w:themeColor="accent1"/>
                                </w:rPr>
                                <w:t>Professor James Wyckoff</w:t>
                              </w:r>
                            </w:sdtContent>
                          </w:sdt>
                        </w:p>
                        <w:p w14:paraId="1EC2AC7D" w14:textId="77777777" w:rsidR="00A040E2" w:rsidRDefault="00A040E2">
                          <w:pPr>
                            <w:pStyle w:val="NoSpacing"/>
                            <w:jc w:val="center"/>
                            <w:rPr>
                              <w:color w:val="4472C4" w:themeColor="accent1"/>
                            </w:rPr>
                          </w:pPr>
                        </w:p>
                        <w:p w14:paraId="597EC424" w14:textId="2D5FF78D" w:rsidR="00A040E2" w:rsidRDefault="00A040E2">
                          <w:pPr>
                            <w:pStyle w:val="NoSpacing"/>
                            <w:jc w:val="center"/>
                            <w:rPr>
                              <w:color w:val="4472C4" w:themeColor="accent1"/>
                            </w:rPr>
                          </w:pPr>
                          <w:r w:rsidRPr="0025577D">
                            <w:rPr>
                              <w:color w:val="4472C4" w:themeColor="accent1"/>
                            </w:rPr>
                            <w:t>Disclaimer: The author conducted this study as part of the program of professional education at the Frank Batten School of Leadership and Public Policy, University of Virginia. This paper is submitted in partial fulfillment of the course requirements for the Master of Public Policy degree. The judgments and conclusions are solely those of the author, and are not necessarily endorsed by the Batten School, by the University of Virginia, or by any other entity.</w:t>
                          </w:r>
                        </w:p>
                        <w:p w14:paraId="55A8A248" w14:textId="416677A0" w:rsidR="00A040E2" w:rsidRDefault="00A040E2">
                          <w:pPr>
                            <w:pStyle w:val="NoSpacing"/>
                            <w:jc w:val="center"/>
                            <w:rPr>
                              <w:color w:val="4472C4" w:themeColor="accent1"/>
                            </w:rPr>
                          </w:pPr>
                        </w:p>
                        <w:p w14:paraId="13081C4E" w14:textId="22F92D2E" w:rsidR="00A040E2" w:rsidRDefault="00A040E2">
                          <w:pPr>
                            <w:pStyle w:val="NoSpacing"/>
                            <w:jc w:val="center"/>
                            <w:rPr>
                              <w:color w:val="4472C4" w:themeColor="accent1"/>
                            </w:rPr>
                          </w:pPr>
                          <w:r>
                            <w:rPr>
                              <w:color w:val="4472C4" w:themeColor="accent1"/>
                            </w:rPr>
                            <w:t>On my honor as a University of Virginia Student, I have neither given nor received any unauthorized aid on this work.</w:t>
                          </w:r>
                        </w:p>
                        <w:p w14:paraId="4C471394" w14:textId="5B7602D7" w:rsidR="00A040E2" w:rsidRDefault="00A040E2">
                          <w:pPr>
                            <w:pStyle w:val="NoSpacing"/>
                            <w:jc w:val="center"/>
                            <w:rPr>
                              <w:color w:val="4472C4" w:themeColor="accent1"/>
                            </w:rPr>
                          </w:pPr>
                        </w:p>
                        <w:p w14:paraId="5957DA2E" w14:textId="77777777" w:rsidR="00A040E2" w:rsidRDefault="00A040E2">
                          <w:pPr>
                            <w:pStyle w:val="NoSpacing"/>
                            <w:jc w:val="center"/>
                            <w:rPr>
                              <w:color w:val="4472C4" w:themeColor="accent1"/>
                            </w:rPr>
                          </w:pPr>
                        </w:p>
                        <w:p w14:paraId="34A83760" w14:textId="7C6AC534" w:rsidR="00A040E2" w:rsidRDefault="00A040E2">
                          <w:pPr>
                            <w:pStyle w:val="NoSpacing"/>
                            <w:jc w:val="center"/>
                            <w:rPr>
                              <w:color w:val="4472C4" w:themeColor="accent1"/>
                            </w:rPr>
                          </w:pPr>
                          <w:r>
                            <w:rPr>
                              <w:color w:val="4472C4" w:themeColor="accent1"/>
                            </w:rPr>
                            <w:t>………………………………………………………………………………………………</w:t>
                          </w:r>
                        </w:p>
                      </w:txbxContent>
                    </v:textbox>
                    <w10:wrap anchorx="margin" anchory="page"/>
                  </v:shape>
                </w:pict>
              </mc:Fallback>
            </mc:AlternateContent>
          </w:r>
          <w:r w:rsidR="00037E76" w:rsidRPr="00037E76">
            <w:rPr>
              <w:rFonts w:ascii="Times New Roman" w:hAnsi="Times New Roman" w:cs="Times New Roman"/>
            </w:rPr>
            <w:br w:type="page"/>
          </w:r>
        </w:p>
      </w:sdtContent>
    </w:sdt>
    <w:sdt>
      <w:sdtPr>
        <w:rPr>
          <w:rFonts w:asciiTheme="minorHAnsi" w:eastAsiaTheme="minorHAnsi" w:hAnsiTheme="minorHAnsi" w:cs="Times New Roman"/>
          <w:color w:val="auto"/>
          <w:sz w:val="24"/>
          <w:szCs w:val="22"/>
        </w:rPr>
        <w:id w:val="161131269"/>
        <w:docPartObj>
          <w:docPartGallery w:val="Table of Contents"/>
          <w:docPartUnique/>
        </w:docPartObj>
      </w:sdtPr>
      <w:sdtEndPr>
        <w:rPr>
          <w:b/>
          <w:bCs/>
          <w:noProof/>
        </w:rPr>
      </w:sdtEndPr>
      <w:sdtContent>
        <w:p w14:paraId="02B705AE" w14:textId="3594EA3C" w:rsidR="00037E76" w:rsidRPr="0089010D" w:rsidRDefault="00037E76">
          <w:pPr>
            <w:pStyle w:val="TOCHeading"/>
            <w:rPr>
              <w:rFonts w:cs="Times New Roman"/>
              <w:sz w:val="24"/>
            </w:rPr>
          </w:pPr>
          <w:r w:rsidRPr="0089010D">
            <w:rPr>
              <w:rFonts w:cs="Times New Roman"/>
              <w:sz w:val="24"/>
            </w:rPr>
            <w:t>Contents</w:t>
          </w:r>
        </w:p>
        <w:p w14:paraId="781248EF" w14:textId="2AF509ED" w:rsidR="000F1EDB" w:rsidRDefault="00037E76">
          <w:pPr>
            <w:pStyle w:val="TOC1"/>
            <w:tabs>
              <w:tab w:val="right" w:leader="dot" w:pos="9350"/>
            </w:tabs>
            <w:rPr>
              <w:rFonts w:eastAsiaTheme="minorEastAsia"/>
              <w:noProof/>
            </w:rPr>
          </w:pPr>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TOC \o "1-3" \h \z \u </w:instrText>
          </w:r>
          <w:r w:rsidRPr="0089010D">
            <w:rPr>
              <w:rFonts w:ascii="Times New Roman" w:hAnsi="Times New Roman" w:cs="Times New Roman"/>
              <w:sz w:val="24"/>
            </w:rPr>
            <w:fldChar w:fldCharType="separate"/>
          </w:r>
          <w:hyperlink w:anchor="_Toc513010662" w:history="1">
            <w:r w:rsidR="000F1EDB" w:rsidRPr="009C0C95">
              <w:rPr>
                <w:rStyle w:val="Hyperlink"/>
                <w:rFonts w:cs="Times New Roman"/>
                <w:noProof/>
              </w:rPr>
              <w:t>Definitions</w:t>
            </w:r>
            <w:r w:rsidR="000F1EDB">
              <w:rPr>
                <w:noProof/>
                <w:webHidden/>
              </w:rPr>
              <w:tab/>
            </w:r>
            <w:r w:rsidR="000F1EDB">
              <w:rPr>
                <w:noProof/>
                <w:webHidden/>
              </w:rPr>
              <w:fldChar w:fldCharType="begin"/>
            </w:r>
            <w:r w:rsidR="000F1EDB">
              <w:rPr>
                <w:noProof/>
                <w:webHidden/>
              </w:rPr>
              <w:instrText xml:space="preserve"> PAGEREF _Toc513010662 \h </w:instrText>
            </w:r>
            <w:r w:rsidR="000F1EDB">
              <w:rPr>
                <w:noProof/>
                <w:webHidden/>
              </w:rPr>
            </w:r>
            <w:r w:rsidR="000F1EDB">
              <w:rPr>
                <w:noProof/>
                <w:webHidden/>
              </w:rPr>
              <w:fldChar w:fldCharType="separate"/>
            </w:r>
            <w:r w:rsidR="00595166">
              <w:rPr>
                <w:noProof/>
                <w:webHidden/>
              </w:rPr>
              <w:t>1</w:t>
            </w:r>
            <w:r w:rsidR="000F1EDB">
              <w:rPr>
                <w:noProof/>
                <w:webHidden/>
              </w:rPr>
              <w:fldChar w:fldCharType="end"/>
            </w:r>
          </w:hyperlink>
        </w:p>
        <w:p w14:paraId="7084F37B" w14:textId="288056F6" w:rsidR="000F1EDB" w:rsidRDefault="005A5250">
          <w:pPr>
            <w:pStyle w:val="TOC1"/>
            <w:tabs>
              <w:tab w:val="right" w:leader="dot" w:pos="9350"/>
            </w:tabs>
            <w:rPr>
              <w:rFonts w:eastAsiaTheme="minorEastAsia"/>
              <w:noProof/>
            </w:rPr>
          </w:pPr>
          <w:hyperlink w:anchor="_Toc513010663" w:history="1">
            <w:r w:rsidR="000F1EDB" w:rsidRPr="009C0C95">
              <w:rPr>
                <w:rStyle w:val="Hyperlink"/>
                <w:noProof/>
              </w:rPr>
              <w:t>Client</w:t>
            </w:r>
            <w:r w:rsidR="000F1EDB">
              <w:rPr>
                <w:noProof/>
                <w:webHidden/>
              </w:rPr>
              <w:tab/>
            </w:r>
            <w:r w:rsidR="000F1EDB">
              <w:rPr>
                <w:noProof/>
                <w:webHidden/>
              </w:rPr>
              <w:fldChar w:fldCharType="begin"/>
            </w:r>
            <w:r w:rsidR="000F1EDB">
              <w:rPr>
                <w:noProof/>
                <w:webHidden/>
              </w:rPr>
              <w:instrText xml:space="preserve"> PAGEREF _Toc513010663 \h </w:instrText>
            </w:r>
            <w:r w:rsidR="000F1EDB">
              <w:rPr>
                <w:noProof/>
                <w:webHidden/>
              </w:rPr>
            </w:r>
            <w:r w:rsidR="000F1EDB">
              <w:rPr>
                <w:noProof/>
                <w:webHidden/>
              </w:rPr>
              <w:fldChar w:fldCharType="separate"/>
            </w:r>
            <w:r w:rsidR="00595166">
              <w:rPr>
                <w:noProof/>
                <w:webHidden/>
              </w:rPr>
              <w:t>1</w:t>
            </w:r>
            <w:r w:rsidR="000F1EDB">
              <w:rPr>
                <w:noProof/>
                <w:webHidden/>
              </w:rPr>
              <w:fldChar w:fldCharType="end"/>
            </w:r>
          </w:hyperlink>
        </w:p>
        <w:p w14:paraId="377D9CDC" w14:textId="13872451" w:rsidR="000F1EDB" w:rsidRDefault="005A5250">
          <w:pPr>
            <w:pStyle w:val="TOC1"/>
            <w:tabs>
              <w:tab w:val="right" w:leader="dot" w:pos="9350"/>
            </w:tabs>
            <w:rPr>
              <w:rFonts w:eastAsiaTheme="minorEastAsia"/>
              <w:noProof/>
            </w:rPr>
          </w:pPr>
          <w:hyperlink w:anchor="_Toc513010664" w:history="1">
            <w:r w:rsidR="000F1EDB" w:rsidRPr="009C0C95">
              <w:rPr>
                <w:rStyle w:val="Hyperlink"/>
                <w:rFonts w:cs="Times New Roman"/>
                <w:noProof/>
              </w:rPr>
              <w:t>Executive Summary</w:t>
            </w:r>
            <w:r w:rsidR="000F1EDB">
              <w:rPr>
                <w:noProof/>
                <w:webHidden/>
              </w:rPr>
              <w:tab/>
            </w:r>
            <w:r w:rsidR="000F1EDB">
              <w:rPr>
                <w:noProof/>
                <w:webHidden/>
              </w:rPr>
              <w:fldChar w:fldCharType="begin"/>
            </w:r>
            <w:r w:rsidR="000F1EDB">
              <w:rPr>
                <w:noProof/>
                <w:webHidden/>
              </w:rPr>
              <w:instrText xml:space="preserve"> PAGEREF _Toc513010664 \h </w:instrText>
            </w:r>
            <w:r w:rsidR="000F1EDB">
              <w:rPr>
                <w:noProof/>
                <w:webHidden/>
              </w:rPr>
            </w:r>
            <w:r w:rsidR="000F1EDB">
              <w:rPr>
                <w:noProof/>
                <w:webHidden/>
              </w:rPr>
              <w:fldChar w:fldCharType="separate"/>
            </w:r>
            <w:r w:rsidR="00595166">
              <w:rPr>
                <w:noProof/>
                <w:webHidden/>
              </w:rPr>
              <w:t>1</w:t>
            </w:r>
            <w:r w:rsidR="000F1EDB">
              <w:rPr>
                <w:noProof/>
                <w:webHidden/>
              </w:rPr>
              <w:fldChar w:fldCharType="end"/>
            </w:r>
          </w:hyperlink>
        </w:p>
        <w:p w14:paraId="68F78267" w14:textId="1B717D08" w:rsidR="000F1EDB" w:rsidRDefault="005A5250">
          <w:pPr>
            <w:pStyle w:val="TOC1"/>
            <w:tabs>
              <w:tab w:val="right" w:leader="dot" w:pos="9350"/>
            </w:tabs>
            <w:rPr>
              <w:rFonts w:eastAsiaTheme="minorEastAsia"/>
              <w:noProof/>
            </w:rPr>
          </w:pPr>
          <w:hyperlink w:anchor="_Toc513010665" w:history="1">
            <w:r w:rsidR="000F1EDB" w:rsidRPr="009C0C95">
              <w:rPr>
                <w:rStyle w:val="Hyperlink"/>
                <w:rFonts w:cs="Times New Roman"/>
                <w:noProof/>
              </w:rPr>
              <w:t>Introduction and Problem Statement</w:t>
            </w:r>
            <w:r w:rsidR="000F1EDB">
              <w:rPr>
                <w:noProof/>
                <w:webHidden/>
              </w:rPr>
              <w:tab/>
            </w:r>
            <w:r w:rsidR="000F1EDB">
              <w:rPr>
                <w:noProof/>
                <w:webHidden/>
              </w:rPr>
              <w:fldChar w:fldCharType="begin"/>
            </w:r>
            <w:r w:rsidR="000F1EDB">
              <w:rPr>
                <w:noProof/>
                <w:webHidden/>
              </w:rPr>
              <w:instrText xml:space="preserve"> PAGEREF _Toc513010665 \h </w:instrText>
            </w:r>
            <w:r w:rsidR="000F1EDB">
              <w:rPr>
                <w:noProof/>
                <w:webHidden/>
              </w:rPr>
            </w:r>
            <w:r w:rsidR="000F1EDB">
              <w:rPr>
                <w:noProof/>
                <w:webHidden/>
              </w:rPr>
              <w:fldChar w:fldCharType="separate"/>
            </w:r>
            <w:r w:rsidR="00595166">
              <w:rPr>
                <w:noProof/>
                <w:webHidden/>
              </w:rPr>
              <w:t>2</w:t>
            </w:r>
            <w:r w:rsidR="000F1EDB">
              <w:rPr>
                <w:noProof/>
                <w:webHidden/>
              </w:rPr>
              <w:fldChar w:fldCharType="end"/>
            </w:r>
          </w:hyperlink>
        </w:p>
        <w:p w14:paraId="7A52AB7E" w14:textId="17291A5B" w:rsidR="000F1EDB" w:rsidRDefault="005A5250">
          <w:pPr>
            <w:pStyle w:val="TOC1"/>
            <w:tabs>
              <w:tab w:val="right" w:leader="dot" w:pos="9350"/>
            </w:tabs>
            <w:rPr>
              <w:rFonts w:eastAsiaTheme="minorEastAsia"/>
              <w:noProof/>
            </w:rPr>
          </w:pPr>
          <w:hyperlink w:anchor="_Toc513010666" w:history="1">
            <w:r w:rsidR="000F1EDB" w:rsidRPr="009C0C95">
              <w:rPr>
                <w:rStyle w:val="Hyperlink"/>
                <w:rFonts w:cs="Times New Roman"/>
                <w:noProof/>
              </w:rPr>
              <w:t>Literature Review</w:t>
            </w:r>
            <w:r w:rsidR="000F1EDB">
              <w:rPr>
                <w:noProof/>
                <w:webHidden/>
              </w:rPr>
              <w:tab/>
            </w:r>
            <w:r w:rsidR="000F1EDB">
              <w:rPr>
                <w:noProof/>
                <w:webHidden/>
              </w:rPr>
              <w:fldChar w:fldCharType="begin"/>
            </w:r>
            <w:r w:rsidR="000F1EDB">
              <w:rPr>
                <w:noProof/>
                <w:webHidden/>
              </w:rPr>
              <w:instrText xml:space="preserve"> PAGEREF _Toc513010666 \h </w:instrText>
            </w:r>
            <w:r w:rsidR="000F1EDB">
              <w:rPr>
                <w:noProof/>
                <w:webHidden/>
              </w:rPr>
            </w:r>
            <w:r w:rsidR="000F1EDB">
              <w:rPr>
                <w:noProof/>
                <w:webHidden/>
              </w:rPr>
              <w:fldChar w:fldCharType="separate"/>
            </w:r>
            <w:r w:rsidR="00595166">
              <w:rPr>
                <w:noProof/>
                <w:webHidden/>
              </w:rPr>
              <w:t>7</w:t>
            </w:r>
            <w:r w:rsidR="000F1EDB">
              <w:rPr>
                <w:noProof/>
                <w:webHidden/>
              </w:rPr>
              <w:fldChar w:fldCharType="end"/>
            </w:r>
          </w:hyperlink>
        </w:p>
        <w:p w14:paraId="5089E733" w14:textId="4A277EDB" w:rsidR="000F1EDB" w:rsidRDefault="005A5250">
          <w:pPr>
            <w:pStyle w:val="TOC1"/>
            <w:tabs>
              <w:tab w:val="right" w:leader="dot" w:pos="9350"/>
            </w:tabs>
            <w:rPr>
              <w:rFonts w:eastAsiaTheme="minorEastAsia"/>
              <w:noProof/>
            </w:rPr>
          </w:pPr>
          <w:hyperlink w:anchor="_Toc513010667" w:history="1">
            <w:r w:rsidR="000F1EDB" w:rsidRPr="009C0C95">
              <w:rPr>
                <w:rStyle w:val="Hyperlink"/>
                <w:noProof/>
              </w:rPr>
              <w:t>Stakeholder Analysis</w:t>
            </w:r>
            <w:r w:rsidR="000F1EDB">
              <w:rPr>
                <w:noProof/>
                <w:webHidden/>
              </w:rPr>
              <w:tab/>
            </w:r>
            <w:r w:rsidR="000F1EDB">
              <w:rPr>
                <w:noProof/>
                <w:webHidden/>
              </w:rPr>
              <w:fldChar w:fldCharType="begin"/>
            </w:r>
            <w:r w:rsidR="000F1EDB">
              <w:rPr>
                <w:noProof/>
                <w:webHidden/>
              </w:rPr>
              <w:instrText xml:space="preserve"> PAGEREF _Toc513010667 \h </w:instrText>
            </w:r>
            <w:r w:rsidR="000F1EDB">
              <w:rPr>
                <w:noProof/>
                <w:webHidden/>
              </w:rPr>
            </w:r>
            <w:r w:rsidR="000F1EDB">
              <w:rPr>
                <w:noProof/>
                <w:webHidden/>
              </w:rPr>
              <w:fldChar w:fldCharType="separate"/>
            </w:r>
            <w:r w:rsidR="00595166">
              <w:rPr>
                <w:noProof/>
                <w:webHidden/>
              </w:rPr>
              <w:t>14</w:t>
            </w:r>
            <w:r w:rsidR="000F1EDB">
              <w:rPr>
                <w:noProof/>
                <w:webHidden/>
              </w:rPr>
              <w:fldChar w:fldCharType="end"/>
            </w:r>
          </w:hyperlink>
        </w:p>
        <w:p w14:paraId="5577750E" w14:textId="24317255" w:rsidR="000F1EDB" w:rsidRDefault="005A5250">
          <w:pPr>
            <w:pStyle w:val="TOC1"/>
            <w:tabs>
              <w:tab w:val="right" w:leader="dot" w:pos="9350"/>
            </w:tabs>
            <w:rPr>
              <w:rFonts w:eastAsiaTheme="minorEastAsia"/>
              <w:noProof/>
            </w:rPr>
          </w:pPr>
          <w:hyperlink w:anchor="_Toc513010668" w:history="1">
            <w:r w:rsidR="000F1EDB" w:rsidRPr="009C0C95">
              <w:rPr>
                <w:rStyle w:val="Hyperlink"/>
                <w:rFonts w:cs="Times New Roman"/>
                <w:noProof/>
              </w:rPr>
              <w:t>Evaluative Criteria</w:t>
            </w:r>
            <w:r w:rsidR="000F1EDB">
              <w:rPr>
                <w:noProof/>
                <w:webHidden/>
              </w:rPr>
              <w:tab/>
            </w:r>
            <w:r w:rsidR="000F1EDB">
              <w:rPr>
                <w:noProof/>
                <w:webHidden/>
              </w:rPr>
              <w:fldChar w:fldCharType="begin"/>
            </w:r>
            <w:r w:rsidR="000F1EDB">
              <w:rPr>
                <w:noProof/>
                <w:webHidden/>
              </w:rPr>
              <w:instrText xml:space="preserve"> PAGEREF _Toc513010668 \h </w:instrText>
            </w:r>
            <w:r w:rsidR="000F1EDB">
              <w:rPr>
                <w:noProof/>
                <w:webHidden/>
              </w:rPr>
            </w:r>
            <w:r w:rsidR="000F1EDB">
              <w:rPr>
                <w:noProof/>
                <w:webHidden/>
              </w:rPr>
              <w:fldChar w:fldCharType="separate"/>
            </w:r>
            <w:r w:rsidR="00595166">
              <w:rPr>
                <w:noProof/>
                <w:webHidden/>
              </w:rPr>
              <w:t>16</w:t>
            </w:r>
            <w:r w:rsidR="000F1EDB">
              <w:rPr>
                <w:noProof/>
                <w:webHidden/>
              </w:rPr>
              <w:fldChar w:fldCharType="end"/>
            </w:r>
          </w:hyperlink>
        </w:p>
        <w:p w14:paraId="62D278A5" w14:textId="388971F7" w:rsidR="000F1EDB" w:rsidRDefault="005A5250">
          <w:pPr>
            <w:pStyle w:val="TOC2"/>
            <w:tabs>
              <w:tab w:val="right" w:leader="dot" w:pos="9350"/>
            </w:tabs>
            <w:rPr>
              <w:rFonts w:eastAsiaTheme="minorEastAsia"/>
              <w:noProof/>
            </w:rPr>
          </w:pPr>
          <w:hyperlink w:anchor="_Toc513010669" w:history="1">
            <w:r w:rsidR="000F1EDB" w:rsidRPr="009C0C95">
              <w:rPr>
                <w:rStyle w:val="Hyperlink"/>
                <w:noProof/>
              </w:rPr>
              <w:t>Criteria 1: Share of Funding going to Women and S/ED Individuals</w:t>
            </w:r>
            <w:r w:rsidR="000F1EDB">
              <w:rPr>
                <w:noProof/>
                <w:webHidden/>
              </w:rPr>
              <w:tab/>
            </w:r>
            <w:r w:rsidR="000F1EDB">
              <w:rPr>
                <w:noProof/>
                <w:webHidden/>
              </w:rPr>
              <w:fldChar w:fldCharType="begin"/>
            </w:r>
            <w:r w:rsidR="000F1EDB">
              <w:rPr>
                <w:noProof/>
                <w:webHidden/>
              </w:rPr>
              <w:instrText xml:space="preserve"> PAGEREF _Toc513010669 \h </w:instrText>
            </w:r>
            <w:r w:rsidR="000F1EDB">
              <w:rPr>
                <w:noProof/>
                <w:webHidden/>
              </w:rPr>
            </w:r>
            <w:r w:rsidR="000F1EDB">
              <w:rPr>
                <w:noProof/>
                <w:webHidden/>
              </w:rPr>
              <w:fldChar w:fldCharType="separate"/>
            </w:r>
            <w:r w:rsidR="00595166">
              <w:rPr>
                <w:noProof/>
                <w:webHidden/>
              </w:rPr>
              <w:t>16</w:t>
            </w:r>
            <w:r w:rsidR="000F1EDB">
              <w:rPr>
                <w:noProof/>
                <w:webHidden/>
              </w:rPr>
              <w:fldChar w:fldCharType="end"/>
            </w:r>
          </w:hyperlink>
        </w:p>
        <w:p w14:paraId="3F6B349F" w14:textId="0F506A1C" w:rsidR="000F1EDB" w:rsidRDefault="005A5250">
          <w:pPr>
            <w:pStyle w:val="TOC2"/>
            <w:tabs>
              <w:tab w:val="right" w:leader="dot" w:pos="9350"/>
            </w:tabs>
            <w:rPr>
              <w:rFonts w:eastAsiaTheme="minorEastAsia"/>
              <w:noProof/>
            </w:rPr>
          </w:pPr>
          <w:hyperlink w:anchor="_Toc513010670" w:history="1">
            <w:r w:rsidR="000F1EDB" w:rsidRPr="009C0C95">
              <w:rPr>
                <w:rStyle w:val="Hyperlink"/>
                <w:noProof/>
              </w:rPr>
              <w:t>Criteria 2: Political Feasibility</w:t>
            </w:r>
            <w:r w:rsidR="000F1EDB">
              <w:rPr>
                <w:noProof/>
                <w:webHidden/>
              </w:rPr>
              <w:tab/>
            </w:r>
            <w:r w:rsidR="000F1EDB">
              <w:rPr>
                <w:noProof/>
                <w:webHidden/>
              </w:rPr>
              <w:fldChar w:fldCharType="begin"/>
            </w:r>
            <w:r w:rsidR="000F1EDB">
              <w:rPr>
                <w:noProof/>
                <w:webHidden/>
              </w:rPr>
              <w:instrText xml:space="preserve"> PAGEREF _Toc513010670 \h </w:instrText>
            </w:r>
            <w:r w:rsidR="000F1EDB">
              <w:rPr>
                <w:noProof/>
                <w:webHidden/>
              </w:rPr>
            </w:r>
            <w:r w:rsidR="000F1EDB">
              <w:rPr>
                <w:noProof/>
                <w:webHidden/>
              </w:rPr>
              <w:fldChar w:fldCharType="separate"/>
            </w:r>
            <w:r w:rsidR="00595166">
              <w:rPr>
                <w:noProof/>
                <w:webHidden/>
              </w:rPr>
              <w:t>16</w:t>
            </w:r>
            <w:r w:rsidR="000F1EDB">
              <w:rPr>
                <w:noProof/>
                <w:webHidden/>
              </w:rPr>
              <w:fldChar w:fldCharType="end"/>
            </w:r>
          </w:hyperlink>
        </w:p>
        <w:p w14:paraId="0ECE9A12" w14:textId="6DB49113" w:rsidR="000F1EDB" w:rsidRDefault="005A5250">
          <w:pPr>
            <w:pStyle w:val="TOC2"/>
            <w:tabs>
              <w:tab w:val="right" w:leader="dot" w:pos="9350"/>
            </w:tabs>
            <w:rPr>
              <w:rFonts w:eastAsiaTheme="minorEastAsia"/>
              <w:noProof/>
            </w:rPr>
          </w:pPr>
          <w:hyperlink w:anchor="_Toc513010671" w:history="1">
            <w:r w:rsidR="000F1EDB" w:rsidRPr="009C0C95">
              <w:rPr>
                <w:rStyle w:val="Hyperlink"/>
                <w:noProof/>
              </w:rPr>
              <w:t>Criteria 3: Program Cost</w:t>
            </w:r>
            <w:r w:rsidR="000F1EDB">
              <w:rPr>
                <w:noProof/>
                <w:webHidden/>
              </w:rPr>
              <w:tab/>
            </w:r>
            <w:r w:rsidR="000F1EDB">
              <w:rPr>
                <w:noProof/>
                <w:webHidden/>
              </w:rPr>
              <w:fldChar w:fldCharType="begin"/>
            </w:r>
            <w:r w:rsidR="000F1EDB">
              <w:rPr>
                <w:noProof/>
                <w:webHidden/>
              </w:rPr>
              <w:instrText xml:space="preserve"> PAGEREF _Toc513010671 \h </w:instrText>
            </w:r>
            <w:r w:rsidR="000F1EDB">
              <w:rPr>
                <w:noProof/>
                <w:webHidden/>
              </w:rPr>
            </w:r>
            <w:r w:rsidR="000F1EDB">
              <w:rPr>
                <w:noProof/>
                <w:webHidden/>
              </w:rPr>
              <w:fldChar w:fldCharType="separate"/>
            </w:r>
            <w:r w:rsidR="00595166">
              <w:rPr>
                <w:noProof/>
                <w:webHidden/>
              </w:rPr>
              <w:t>16</w:t>
            </w:r>
            <w:r w:rsidR="000F1EDB">
              <w:rPr>
                <w:noProof/>
                <w:webHidden/>
              </w:rPr>
              <w:fldChar w:fldCharType="end"/>
            </w:r>
          </w:hyperlink>
        </w:p>
        <w:p w14:paraId="26F96401" w14:textId="6B76C492" w:rsidR="000F1EDB" w:rsidRDefault="005A5250">
          <w:pPr>
            <w:pStyle w:val="TOC2"/>
            <w:tabs>
              <w:tab w:val="right" w:leader="dot" w:pos="9350"/>
            </w:tabs>
            <w:rPr>
              <w:rFonts w:eastAsiaTheme="minorEastAsia"/>
              <w:noProof/>
            </w:rPr>
          </w:pPr>
          <w:hyperlink w:anchor="_Toc513010672" w:history="1">
            <w:r w:rsidR="000F1EDB" w:rsidRPr="009C0C95">
              <w:rPr>
                <w:rStyle w:val="Hyperlink"/>
                <w:noProof/>
              </w:rPr>
              <w:t>Criteria 4: Cost-Effectiveness</w:t>
            </w:r>
            <w:r w:rsidR="000F1EDB">
              <w:rPr>
                <w:noProof/>
                <w:webHidden/>
              </w:rPr>
              <w:tab/>
            </w:r>
            <w:r w:rsidR="000F1EDB">
              <w:rPr>
                <w:noProof/>
                <w:webHidden/>
              </w:rPr>
              <w:fldChar w:fldCharType="begin"/>
            </w:r>
            <w:r w:rsidR="000F1EDB">
              <w:rPr>
                <w:noProof/>
                <w:webHidden/>
              </w:rPr>
              <w:instrText xml:space="preserve"> PAGEREF _Toc513010672 \h </w:instrText>
            </w:r>
            <w:r w:rsidR="000F1EDB">
              <w:rPr>
                <w:noProof/>
                <w:webHidden/>
              </w:rPr>
            </w:r>
            <w:r w:rsidR="000F1EDB">
              <w:rPr>
                <w:noProof/>
                <w:webHidden/>
              </w:rPr>
              <w:fldChar w:fldCharType="separate"/>
            </w:r>
            <w:r w:rsidR="00595166">
              <w:rPr>
                <w:noProof/>
                <w:webHidden/>
              </w:rPr>
              <w:t>16</w:t>
            </w:r>
            <w:r w:rsidR="000F1EDB">
              <w:rPr>
                <w:noProof/>
                <w:webHidden/>
              </w:rPr>
              <w:fldChar w:fldCharType="end"/>
            </w:r>
          </w:hyperlink>
        </w:p>
        <w:p w14:paraId="487E4E6F" w14:textId="6B7B46F7" w:rsidR="000F1EDB" w:rsidRDefault="005A5250">
          <w:pPr>
            <w:pStyle w:val="TOC1"/>
            <w:tabs>
              <w:tab w:val="right" w:leader="dot" w:pos="9350"/>
            </w:tabs>
            <w:rPr>
              <w:rFonts w:eastAsiaTheme="minorEastAsia"/>
              <w:noProof/>
            </w:rPr>
          </w:pPr>
          <w:hyperlink w:anchor="_Toc513010673" w:history="1">
            <w:r w:rsidR="000F1EDB" w:rsidRPr="009C0C95">
              <w:rPr>
                <w:rStyle w:val="Hyperlink"/>
                <w:rFonts w:cs="Times New Roman"/>
                <w:noProof/>
              </w:rPr>
              <w:t>Policy Options</w:t>
            </w:r>
            <w:r w:rsidR="000F1EDB">
              <w:rPr>
                <w:noProof/>
                <w:webHidden/>
              </w:rPr>
              <w:tab/>
            </w:r>
            <w:r w:rsidR="000F1EDB">
              <w:rPr>
                <w:noProof/>
                <w:webHidden/>
              </w:rPr>
              <w:fldChar w:fldCharType="begin"/>
            </w:r>
            <w:r w:rsidR="000F1EDB">
              <w:rPr>
                <w:noProof/>
                <w:webHidden/>
              </w:rPr>
              <w:instrText xml:space="preserve"> PAGEREF _Toc513010673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3093CA86" w14:textId="0776E479" w:rsidR="000F1EDB" w:rsidRDefault="005A5250">
          <w:pPr>
            <w:pStyle w:val="TOC2"/>
            <w:tabs>
              <w:tab w:val="right" w:leader="dot" w:pos="9350"/>
            </w:tabs>
            <w:rPr>
              <w:rFonts w:eastAsiaTheme="minorEastAsia"/>
              <w:noProof/>
            </w:rPr>
          </w:pPr>
          <w:hyperlink w:anchor="_Toc513010674" w:history="1">
            <w:r w:rsidR="000F1EDB" w:rsidRPr="009C0C95">
              <w:rPr>
                <w:rStyle w:val="Hyperlink"/>
                <w:noProof/>
              </w:rPr>
              <w:t>Option 1: Let Present Trends Continue</w:t>
            </w:r>
            <w:r w:rsidR="000F1EDB">
              <w:rPr>
                <w:noProof/>
                <w:webHidden/>
              </w:rPr>
              <w:tab/>
            </w:r>
            <w:r w:rsidR="000F1EDB">
              <w:rPr>
                <w:noProof/>
                <w:webHidden/>
              </w:rPr>
              <w:fldChar w:fldCharType="begin"/>
            </w:r>
            <w:r w:rsidR="000F1EDB">
              <w:rPr>
                <w:noProof/>
                <w:webHidden/>
              </w:rPr>
              <w:instrText xml:space="preserve"> PAGEREF _Toc513010674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30CD341F" w14:textId="45967046" w:rsidR="000F1EDB" w:rsidRDefault="005A5250">
          <w:pPr>
            <w:pStyle w:val="TOC2"/>
            <w:tabs>
              <w:tab w:val="right" w:leader="dot" w:pos="9350"/>
            </w:tabs>
            <w:rPr>
              <w:rFonts w:eastAsiaTheme="minorEastAsia"/>
              <w:noProof/>
            </w:rPr>
          </w:pPr>
          <w:hyperlink w:anchor="_Toc513010675" w:history="1">
            <w:r w:rsidR="000F1EDB" w:rsidRPr="009C0C95">
              <w:rPr>
                <w:rStyle w:val="Hyperlink"/>
                <w:noProof/>
              </w:rPr>
              <w:t>Option 2: Implement an Identity-Blind Application Evaluation Process</w:t>
            </w:r>
            <w:r w:rsidR="000F1EDB">
              <w:rPr>
                <w:noProof/>
                <w:webHidden/>
              </w:rPr>
              <w:tab/>
            </w:r>
            <w:r w:rsidR="000F1EDB">
              <w:rPr>
                <w:noProof/>
                <w:webHidden/>
              </w:rPr>
              <w:fldChar w:fldCharType="begin"/>
            </w:r>
            <w:r w:rsidR="000F1EDB">
              <w:rPr>
                <w:noProof/>
                <w:webHidden/>
              </w:rPr>
              <w:instrText xml:space="preserve"> PAGEREF _Toc513010675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4B556101" w14:textId="2F2C9E03" w:rsidR="000F1EDB" w:rsidRDefault="005A5250">
          <w:pPr>
            <w:pStyle w:val="TOC2"/>
            <w:tabs>
              <w:tab w:val="right" w:leader="dot" w:pos="9350"/>
            </w:tabs>
            <w:rPr>
              <w:rFonts w:eastAsiaTheme="minorEastAsia"/>
              <w:noProof/>
            </w:rPr>
          </w:pPr>
          <w:hyperlink w:anchor="_Toc513010676" w:history="1">
            <w:r w:rsidR="000F1EDB" w:rsidRPr="009C0C95">
              <w:rPr>
                <w:rStyle w:val="Hyperlink"/>
                <w:noProof/>
              </w:rPr>
              <w:t>Option 3: Create Mentorship programs for Potential WS/ED applicants</w:t>
            </w:r>
            <w:r w:rsidR="000F1EDB">
              <w:rPr>
                <w:noProof/>
                <w:webHidden/>
              </w:rPr>
              <w:tab/>
            </w:r>
            <w:r w:rsidR="000F1EDB">
              <w:rPr>
                <w:noProof/>
                <w:webHidden/>
              </w:rPr>
              <w:fldChar w:fldCharType="begin"/>
            </w:r>
            <w:r w:rsidR="000F1EDB">
              <w:rPr>
                <w:noProof/>
                <w:webHidden/>
              </w:rPr>
              <w:instrText xml:space="preserve"> PAGEREF _Toc513010676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257731BD" w14:textId="44A4EA03" w:rsidR="000F1EDB" w:rsidRDefault="005A5250">
          <w:pPr>
            <w:pStyle w:val="TOC2"/>
            <w:tabs>
              <w:tab w:val="right" w:leader="dot" w:pos="9350"/>
            </w:tabs>
            <w:rPr>
              <w:rFonts w:eastAsiaTheme="minorEastAsia"/>
              <w:noProof/>
            </w:rPr>
          </w:pPr>
          <w:hyperlink w:anchor="_Toc513010677" w:history="1">
            <w:r w:rsidR="000F1EDB" w:rsidRPr="009C0C95">
              <w:rPr>
                <w:rStyle w:val="Hyperlink"/>
                <w:noProof/>
              </w:rPr>
              <w:t>Option 4: Expand the DoE Phase 0 Initiative</w:t>
            </w:r>
            <w:r w:rsidR="000F1EDB">
              <w:rPr>
                <w:noProof/>
                <w:webHidden/>
              </w:rPr>
              <w:tab/>
            </w:r>
            <w:r w:rsidR="000F1EDB">
              <w:rPr>
                <w:noProof/>
                <w:webHidden/>
              </w:rPr>
              <w:fldChar w:fldCharType="begin"/>
            </w:r>
            <w:r w:rsidR="000F1EDB">
              <w:rPr>
                <w:noProof/>
                <w:webHidden/>
              </w:rPr>
              <w:instrText xml:space="preserve"> PAGEREF _Toc513010677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68BBF959" w14:textId="25C1442B" w:rsidR="000F1EDB" w:rsidRDefault="005A5250">
          <w:pPr>
            <w:pStyle w:val="TOC1"/>
            <w:tabs>
              <w:tab w:val="right" w:leader="dot" w:pos="9350"/>
            </w:tabs>
            <w:rPr>
              <w:rFonts w:eastAsiaTheme="minorEastAsia"/>
              <w:noProof/>
            </w:rPr>
          </w:pPr>
          <w:hyperlink w:anchor="_Toc513010678" w:history="1">
            <w:r w:rsidR="000F1EDB" w:rsidRPr="009C0C95">
              <w:rPr>
                <w:rStyle w:val="Hyperlink"/>
                <w:rFonts w:cs="Times New Roman"/>
                <w:noProof/>
              </w:rPr>
              <w:t>Data Analysis</w:t>
            </w:r>
            <w:r w:rsidR="000F1EDB">
              <w:rPr>
                <w:noProof/>
                <w:webHidden/>
              </w:rPr>
              <w:tab/>
            </w:r>
            <w:r w:rsidR="000F1EDB">
              <w:rPr>
                <w:noProof/>
                <w:webHidden/>
              </w:rPr>
              <w:fldChar w:fldCharType="begin"/>
            </w:r>
            <w:r w:rsidR="000F1EDB">
              <w:rPr>
                <w:noProof/>
                <w:webHidden/>
              </w:rPr>
              <w:instrText xml:space="preserve"> PAGEREF _Toc513010678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0E59B56F" w14:textId="5AAE8C25" w:rsidR="000F1EDB" w:rsidRDefault="005A5250">
          <w:pPr>
            <w:pStyle w:val="TOC2"/>
            <w:tabs>
              <w:tab w:val="right" w:leader="dot" w:pos="9350"/>
            </w:tabs>
            <w:rPr>
              <w:rFonts w:eastAsiaTheme="minorEastAsia"/>
              <w:noProof/>
            </w:rPr>
          </w:pPr>
          <w:hyperlink w:anchor="_Toc513010679" w:history="1">
            <w:r w:rsidR="000F1EDB" w:rsidRPr="009C0C95">
              <w:rPr>
                <w:rStyle w:val="Hyperlink"/>
                <w:noProof/>
              </w:rPr>
              <w:t>Option 1: Let Present Trends Continue</w:t>
            </w:r>
            <w:r w:rsidR="000F1EDB">
              <w:rPr>
                <w:noProof/>
                <w:webHidden/>
              </w:rPr>
              <w:tab/>
            </w:r>
            <w:r w:rsidR="000F1EDB">
              <w:rPr>
                <w:noProof/>
                <w:webHidden/>
              </w:rPr>
              <w:fldChar w:fldCharType="begin"/>
            </w:r>
            <w:r w:rsidR="000F1EDB">
              <w:rPr>
                <w:noProof/>
                <w:webHidden/>
              </w:rPr>
              <w:instrText xml:space="preserve"> PAGEREF _Toc513010679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22921E98" w14:textId="344E203D" w:rsidR="000F1EDB" w:rsidRDefault="005A5250">
          <w:pPr>
            <w:pStyle w:val="TOC2"/>
            <w:tabs>
              <w:tab w:val="right" w:leader="dot" w:pos="9350"/>
            </w:tabs>
            <w:rPr>
              <w:rFonts w:eastAsiaTheme="minorEastAsia"/>
              <w:noProof/>
            </w:rPr>
          </w:pPr>
          <w:hyperlink w:anchor="_Toc513010680" w:history="1">
            <w:r w:rsidR="000F1EDB" w:rsidRPr="009C0C95">
              <w:rPr>
                <w:rStyle w:val="Hyperlink"/>
                <w:noProof/>
              </w:rPr>
              <w:t>Option 2: Implement an Identity-Blind Application Evaluation Process</w:t>
            </w:r>
            <w:r w:rsidR="000F1EDB">
              <w:rPr>
                <w:noProof/>
                <w:webHidden/>
              </w:rPr>
              <w:tab/>
            </w:r>
            <w:r w:rsidR="000F1EDB">
              <w:rPr>
                <w:noProof/>
                <w:webHidden/>
              </w:rPr>
              <w:fldChar w:fldCharType="begin"/>
            </w:r>
            <w:r w:rsidR="000F1EDB">
              <w:rPr>
                <w:noProof/>
                <w:webHidden/>
              </w:rPr>
              <w:instrText xml:space="preserve"> PAGEREF _Toc513010680 \h </w:instrText>
            </w:r>
            <w:r w:rsidR="000F1EDB">
              <w:rPr>
                <w:noProof/>
                <w:webHidden/>
              </w:rPr>
            </w:r>
            <w:r w:rsidR="000F1EDB">
              <w:rPr>
                <w:noProof/>
                <w:webHidden/>
              </w:rPr>
              <w:fldChar w:fldCharType="separate"/>
            </w:r>
            <w:r w:rsidR="00595166">
              <w:rPr>
                <w:noProof/>
                <w:webHidden/>
              </w:rPr>
              <w:t>18</w:t>
            </w:r>
            <w:r w:rsidR="000F1EDB">
              <w:rPr>
                <w:noProof/>
                <w:webHidden/>
              </w:rPr>
              <w:fldChar w:fldCharType="end"/>
            </w:r>
          </w:hyperlink>
        </w:p>
        <w:p w14:paraId="5AAC7AB1" w14:textId="55FCE8ED" w:rsidR="000F1EDB" w:rsidRDefault="005A5250">
          <w:pPr>
            <w:pStyle w:val="TOC2"/>
            <w:tabs>
              <w:tab w:val="right" w:leader="dot" w:pos="9350"/>
            </w:tabs>
            <w:rPr>
              <w:rFonts w:eastAsiaTheme="minorEastAsia"/>
              <w:noProof/>
            </w:rPr>
          </w:pPr>
          <w:hyperlink w:anchor="_Toc513010681" w:history="1">
            <w:r w:rsidR="000F1EDB" w:rsidRPr="009C0C95">
              <w:rPr>
                <w:rStyle w:val="Hyperlink"/>
                <w:rFonts w:cs="Times New Roman"/>
                <w:noProof/>
              </w:rPr>
              <w:t>Option 3: Create Mentorship Programs for Potential WS/ED applicants</w:t>
            </w:r>
            <w:r w:rsidR="000F1EDB">
              <w:rPr>
                <w:noProof/>
                <w:webHidden/>
              </w:rPr>
              <w:tab/>
            </w:r>
            <w:r w:rsidR="000F1EDB">
              <w:rPr>
                <w:noProof/>
                <w:webHidden/>
              </w:rPr>
              <w:fldChar w:fldCharType="begin"/>
            </w:r>
            <w:r w:rsidR="000F1EDB">
              <w:rPr>
                <w:noProof/>
                <w:webHidden/>
              </w:rPr>
              <w:instrText xml:space="preserve"> PAGEREF _Toc513010681 \h </w:instrText>
            </w:r>
            <w:r w:rsidR="000F1EDB">
              <w:rPr>
                <w:noProof/>
                <w:webHidden/>
              </w:rPr>
            </w:r>
            <w:r w:rsidR="000F1EDB">
              <w:rPr>
                <w:noProof/>
                <w:webHidden/>
              </w:rPr>
              <w:fldChar w:fldCharType="separate"/>
            </w:r>
            <w:r w:rsidR="00595166">
              <w:rPr>
                <w:noProof/>
                <w:webHidden/>
              </w:rPr>
              <w:t>20</w:t>
            </w:r>
            <w:r w:rsidR="000F1EDB">
              <w:rPr>
                <w:noProof/>
                <w:webHidden/>
              </w:rPr>
              <w:fldChar w:fldCharType="end"/>
            </w:r>
          </w:hyperlink>
        </w:p>
        <w:p w14:paraId="25EBD176" w14:textId="00AF08B8" w:rsidR="000F1EDB" w:rsidRDefault="005A5250">
          <w:pPr>
            <w:pStyle w:val="TOC2"/>
            <w:tabs>
              <w:tab w:val="right" w:leader="dot" w:pos="9350"/>
            </w:tabs>
            <w:rPr>
              <w:rFonts w:eastAsiaTheme="minorEastAsia"/>
              <w:noProof/>
            </w:rPr>
          </w:pPr>
          <w:hyperlink w:anchor="_Toc513010682" w:history="1">
            <w:r w:rsidR="000F1EDB" w:rsidRPr="009C0C95">
              <w:rPr>
                <w:rStyle w:val="Hyperlink"/>
                <w:rFonts w:cs="Times New Roman"/>
                <w:noProof/>
              </w:rPr>
              <w:t>Option 4: Expand the DoE Phase 0 initiative</w:t>
            </w:r>
            <w:r w:rsidR="000F1EDB">
              <w:rPr>
                <w:noProof/>
                <w:webHidden/>
              </w:rPr>
              <w:tab/>
            </w:r>
            <w:r w:rsidR="000F1EDB">
              <w:rPr>
                <w:noProof/>
                <w:webHidden/>
              </w:rPr>
              <w:fldChar w:fldCharType="begin"/>
            </w:r>
            <w:r w:rsidR="000F1EDB">
              <w:rPr>
                <w:noProof/>
                <w:webHidden/>
              </w:rPr>
              <w:instrText xml:space="preserve"> PAGEREF _Toc513010682 \h </w:instrText>
            </w:r>
            <w:r w:rsidR="000F1EDB">
              <w:rPr>
                <w:noProof/>
                <w:webHidden/>
              </w:rPr>
            </w:r>
            <w:r w:rsidR="000F1EDB">
              <w:rPr>
                <w:noProof/>
                <w:webHidden/>
              </w:rPr>
              <w:fldChar w:fldCharType="separate"/>
            </w:r>
            <w:r w:rsidR="00595166">
              <w:rPr>
                <w:noProof/>
                <w:webHidden/>
              </w:rPr>
              <w:t>21</w:t>
            </w:r>
            <w:r w:rsidR="000F1EDB">
              <w:rPr>
                <w:noProof/>
                <w:webHidden/>
              </w:rPr>
              <w:fldChar w:fldCharType="end"/>
            </w:r>
          </w:hyperlink>
        </w:p>
        <w:p w14:paraId="62CF6AB1" w14:textId="2E6B0657" w:rsidR="000F1EDB" w:rsidRDefault="005A5250">
          <w:pPr>
            <w:pStyle w:val="TOC1"/>
            <w:tabs>
              <w:tab w:val="right" w:leader="dot" w:pos="9350"/>
            </w:tabs>
            <w:rPr>
              <w:rFonts w:eastAsiaTheme="minorEastAsia"/>
              <w:noProof/>
            </w:rPr>
          </w:pPr>
          <w:hyperlink w:anchor="_Toc513010683" w:history="1">
            <w:r w:rsidR="000F1EDB" w:rsidRPr="009C0C95">
              <w:rPr>
                <w:rStyle w:val="Hyperlink"/>
                <w:rFonts w:cs="Times New Roman"/>
                <w:noProof/>
              </w:rPr>
              <w:t>Assessment and Recommendations</w:t>
            </w:r>
            <w:r w:rsidR="000F1EDB">
              <w:rPr>
                <w:noProof/>
                <w:webHidden/>
              </w:rPr>
              <w:tab/>
            </w:r>
            <w:r w:rsidR="000F1EDB">
              <w:rPr>
                <w:noProof/>
                <w:webHidden/>
              </w:rPr>
              <w:fldChar w:fldCharType="begin"/>
            </w:r>
            <w:r w:rsidR="000F1EDB">
              <w:rPr>
                <w:noProof/>
                <w:webHidden/>
              </w:rPr>
              <w:instrText xml:space="preserve"> PAGEREF _Toc513010683 \h </w:instrText>
            </w:r>
            <w:r w:rsidR="000F1EDB">
              <w:rPr>
                <w:noProof/>
                <w:webHidden/>
              </w:rPr>
            </w:r>
            <w:r w:rsidR="000F1EDB">
              <w:rPr>
                <w:noProof/>
                <w:webHidden/>
              </w:rPr>
              <w:fldChar w:fldCharType="separate"/>
            </w:r>
            <w:r w:rsidR="00595166">
              <w:rPr>
                <w:noProof/>
                <w:webHidden/>
              </w:rPr>
              <w:t>23</w:t>
            </w:r>
            <w:r w:rsidR="000F1EDB">
              <w:rPr>
                <w:noProof/>
                <w:webHidden/>
              </w:rPr>
              <w:fldChar w:fldCharType="end"/>
            </w:r>
          </w:hyperlink>
        </w:p>
        <w:p w14:paraId="4A3CE570" w14:textId="3AF4F0DA" w:rsidR="000F1EDB" w:rsidRDefault="005A5250">
          <w:pPr>
            <w:pStyle w:val="TOC2"/>
            <w:tabs>
              <w:tab w:val="right" w:leader="dot" w:pos="9350"/>
            </w:tabs>
            <w:rPr>
              <w:rFonts w:eastAsiaTheme="minorEastAsia"/>
              <w:noProof/>
            </w:rPr>
          </w:pPr>
          <w:hyperlink w:anchor="_Toc513010684" w:history="1">
            <w:r w:rsidR="000F1EDB" w:rsidRPr="009C0C95">
              <w:rPr>
                <w:rStyle w:val="Hyperlink"/>
                <w:noProof/>
              </w:rPr>
              <w:t>Outcomes Matrix</w:t>
            </w:r>
            <w:r w:rsidR="000F1EDB">
              <w:rPr>
                <w:noProof/>
                <w:webHidden/>
              </w:rPr>
              <w:tab/>
            </w:r>
            <w:r w:rsidR="000F1EDB">
              <w:rPr>
                <w:noProof/>
                <w:webHidden/>
              </w:rPr>
              <w:fldChar w:fldCharType="begin"/>
            </w:r>
            <w:r w:rsidR="000F1EDB">
              <w:rPr>
                <w:noProof/>
                <w:webHidden/>
              </w:rPr>
              <w:instrText xml:space="preserve"> PAGEREF _Toc513010684 \h </w:instrText>
            </w:r>
            <w:r w:rsidR="000F1EDB">
              <w:rPr>
                <w:noProof/>
                <w:webHidden/>
              </w:rPr>
            </w:r>
            <w:r w:rsidR="000F1EDB">
              <w:rPr>
                <w:noProof/>
                <w:webHidden/>
              </w:rPr>
              <w:fldChar w:fldCharType="separate"/>
            </w:r>
            <w:r w:rsidR="00595166">
              <w:rPr>
                <w:noProof/>
                <w:webHidden/>
              </w:rPr>
              <w:t>23</w:t>
            </w:r>
            <w:r w:rsidR="000F1EDB">
              <w:rPr>
                <w:noProof/>
                <w:webHidden/>
              </w:rPr>
              <w:fldChar w:fldCharType="end"/>
            </w:r>
          </w:hyperlink>
        </w:p>
        <w:p w14:paraId="1D3ACB10" w14:textId="6D9377E5" w:rsidR="000F1EDB" w:rsidRDefault="005A5250">
          <w:pPr>
            <w:pStyle w:val="TOC1"/>
            <w:tabs>
              <w:tab w:val="right" w:leader="dot" w:pos="9350"/>
            </w:tabs>
            <w:rPr>
              <w:rFonts w:eastAsiaTheme="minorEastAsia"/>
              <w:noProof/>
            </w:rPr>
          </w:pPr>
          <w:hyperlink w:anchor="_Toc513010685" w:history="1">
            <w:r w:rsidR="000F1EDB" w:rsidRPr="009C0C95">
              <w:rPr>
                <w:rStyle w:val="Hyperlink"/>
                <w:noProof/>
              </w:rPr>
              <w:t>Recommendation and Implementation</w:t>
            </w:r>
            <w:r w:rsidR="000F1EDB">
              <w:rPr>
                <w:noProof/>
                <w:webHidden/>
              </w:rPr>
              <w:tab/>
            </w:r>
            <w:r w:rsidR="000F1EDB">
              <w:rPr>
                <w:noProof/>
                <w:webHidden/>
              </w:rPr>
              <w:fldChar w:fldCharType="begin"/>
            </w:r>
            <w:r w:rsidR="000F1EDB">
              <w:rPr>
                <w:noProof/>
                <w:webHidden/>
              </w:rPr>
              <w:instrText xml:space="preserve"> PAGEREF _Toc513010685 \h </w:instrText>
            </w:r>
            <w:r w:rsidR="000F1EDB">
              <w:rPr>
                <w:noProof/>
                <w:webHidden/>
              </w:rPr>
            </w:r>
            <w:r w:rsidR="000F1EDB">
              <w:rPr>
                <w:noProof/>
                <w:webHidden/>
              </w:rPr>
              <w:fldChar w:fldCharType="separate"/>
            </w:r>
            <w:r w:rsidR="00595166">
              <w:rPr>
                <w:noProof/>
                <w:webHidden/>
              </w:rPr>
              <w:t>24</w:t>
            </w:r>
            <w:r w:rsidR="000F1EDB">
              <w:rPr>
                <w:noProof/>
                <w:webHidden/>
              </w:rPr>
              <w:fldChar w:fldCharType="end"/>
            </w:r>
          </w:hyperlink>
        </w:p>
        <w:p w14:paraId="738CE253" w14:textId="2E275C35" w:rsidR="000F1EDB" w:rsidRDefault="005A5250">
          <w:pPr>
            <w:pStyle w:val="TOC1"/>
            <w:tabs>
              <w:tab w:val="right" w:leader="dot" w:pos="9350"/>
            </w:tabs>
            <w:rPr>
              <w:rFonts w:eastAsiaTheme="minorEastAsia"/>
              <w:noProof/>
            </w:rPr>
          </w:pPr>
          <w:hyperlink w:anchor="_Toc513010686" w:history="1">
            <w:r w:rsidR="000F1EDB" w:rsidRPr="009C0C95">
              <w:rPr>
                <w:rStyle w:val="Hyperlink"/>
                <w:noProof/>
              </w:rPr>
              <w:t>Appendix A</w:t>
            </w:r>
            <w:r w:rsidR="000F1EDB">
              <w:rPr>
                <w:noProof/>
                <w:webHidden/>
              </w:rPr>
              <w:tab/>
            </w:r>
            <w:r w:rsidR="000F1EDB">
              <w:rPr>
                <w:noProof/>
                <w:webHidden/>
              </w:rPr>
              <w:fldChar w:fldCharType="begin"/>
            </w:r>
            <w:r w:rsidR="000F1EDB">
              <w:rPr>
                <w:noProof/>
                <w:webHidden/>
              </w:rPr>
              <w:instrText xml:space="preserve"> PAGEREF _Toc513010686 \h </w:instrText>
            </w:r>
            <w:r w:rsidR="000F1EDB">
              <w:rPr>
                <w:noProof/>
                <w:webHidden/>
              </w:rPr>
            </w:r>
            <w:r w:rsidR="000F1EDB">
              <w:rPr>
                <w:noProof/>
                <w:webHidden/>
              </w:rPr>
              <w:fldChar w:fldCharType="separate"/>
            </w:r>
            <w:r w:rsidR="00595166">
              <w:rPr>
                <w:noProof/>
                <w:webHidden/>
              </w:rPr>
              <w:t>28</w:t>
            </w:r>
            <w:r w:rsidR="000F1EDB">
              <w:rPr>
                <w:noProof/>
                <w:webHidden/>
              </w:rPr>
              <w:fldChar w:fldCharType="end"/>
            </w:r>
          </w:hyperlink>
        </w:p>
        <w:p w14:paraId="7ED38F39" w14:textId="7426ACD5" w:rsidR="000F1EDB" w:rsidRDefault="005A5250">
          <w:pPr>
            <w:pStyle w:val="TOC1"/>
            <w:tabs>
              <w:tab w:val="right" w:leader="dot" w:pos="9350"/>
            </w:tabs>
            <w:rPr>
              <w:rFonts w:eastAsiaTheme="minorEastAsia"/>
              <w:noProof/>
            </w:rPr>
          </w:pPr>
          <w:hyperlink w:anchor="_Toc513010687" w:history="1">
            <w:r w:rsidR="000F1EDB" w:rsidRPr="009C0C95">
              <w:rPr>
                <w:rStyle w:val="Hyperlink"/>
                <w:rFonts w:cs="Times New Roman"/>
                <w:noProof/>
              </w:rPr>
              <w:t>References</w:t>
            </w:r>
            <w:r w:rsidR="000F1EDB">
              <w:rPr>
                <w:noProof/>
                <w:webHidden/>
              </w:rPr>
              <w:tab/>
            </w:r>
            <w:r w:rsidR="000F1EDB">
              <w:rPr>
                <w:noProof/>
                <w:webHidden/>
              </w:rPr>
              <w:fldChar w:fldCharType="begin"/>
            </w:r>
            <w:r w:rsidR="000F1EDB">
              <w:rPr>
                <w:noProof/>
                <w:webHidden/>
              </w:rPr>
              <w:instrText xml:space="preserve"> PAGEREF _Toc513010687 \h </w:instrText>
            </w:r>
            <w:r w:rsidR="000F1EDB">
              <w:rPr>
                <w:noProof/>
                <w:webHidden/>
              </w:rPr>
            </w:r>
            <w:r w:rsidR="000F1EDB">
              <w:rPr>
                <w:noProof/>
                <w:webHidden/>
              </w:rPr>
              <w:fldChar w:fldCharType="separate"/>
            </w:r>
            <w:r w:rsidR="00595166">
              <w:rPr>
                <w:noProof/>
                <w:webHidden/>
              </w:rPr>
              <w:t>29</w:t>
            </w:r>
            <w:r w:rsidR="000F1EDB">
              <w:rPr>
                <w:noProof/>
                <w:webHidden/>
              </w:rPr>
              <w:fldChar w:fldCharType="end"/>
            </w:r>
          </w:hyperlink>
        </w:p>
        <w:p w14:paraId="51C85FA5" w14:textId="45D0D899" w:rsidR="0044522F" w:rsidRPr="0044522F" w:rsidRDefault="00037E76" w:rsidP="0044522F">
          <w:pPr>
            <w:rPr>
              <w:rFonts w:ascii="Times New Roman" w:hAnsi="Times New Roman" w:cs="Times New Roman"/>
            </w:rPr>
            <w:sectPr w:rsidR="0044522F" w:rsidRPr="0044522F" w:rsidSect="00D9551C">
              <w:footerReference w:type="default" r:id="rId11"/>
              <w:pgSz w:w="12240" w:h="15840"/>
              <w:pgMar w:top="1440" w:right="1440" w:bottom="1440" w:left="1440" w:header="720" w:footer="720" w:gutter="0"/>
              <w:pgNumType w:start="0"/>
              <w:cols w:space="720"/>
              <w:titlePg/>
              <w:docGrid w:linePitch="360"/>
            </w:sectPr>
          </w:pPr>
          <w:r w:rsidRPr="0089010D">
            <w:rPr>
              <w:rFonts w:ascii="Times New Roman" w:hAnsi="Times New Roman" w:cs="Times New Roman"/>
              <w:b/>
              <w:bCs/>
              <w:noProof/>
              <w:sz w:val="24"/>
            </w:rPr>
            <w:fldChar w:fldCharType="end"/>
          </w:r>
        </w:p>
      </w:sdtContent>
    </w:sdt>
    <w:p w14:paraId="06C01F8C" w14:textId="77777777" w:rsidR="0044522F" w:rsidRPr="001C655D" w:rsidRDefault="0044522F" w:rsidP="001C655D">
      <w:pPr>
        <w:sectPr w:rsidR="0044522F" w:rsidRPr="001C655D" w:rsidSect="00D9551C">
          <w:footerReference w:type="first" r:id="rId12"/>
          <w:pgSz w:w="12240" w:h="15840" w:code="1"/>
          <w:pgMar w:top="1440" w:right="1440" w:bottom="1440" w:left="1440" w:header="720" w:footer="720" w:gutter="0"/>
          <w:pgNumType w:start="1"/>
          <w:cols w:space="720"/>
          <w:titlePg/>
          <w:docGrid w:linePitch="360"/>
        </w:sectPr>
      </w:pPr>
    </w:p>
    <w:p w14:paraId="23340EC7" w14:textId="6B521E1C" w:rsidR="00CD072E" w:rsidRPr="00037E76" w:rsidRDefault="00CD072E" w:rsidP="00037E76">
      <w:pPr>
        <w:pStyle w:val="Heading1"/>
        <w:rPr>
          <w:rFonts w:cs="Times New Roman"/>
        </w:rPr>
      </w:pPr>
      <w:bookmarkStart w:id="6" w:name="_Toc513010662"/>
      <w:r w:rsidRPr="00037E76">
        <w:rPr>
          <w:rFonts w:cs="Times New Roman"/>
        </w:rPr>
        <w:t>Definitions</w:t>
      </w:r>
      <w:bookmarkEnd w:id="6"/>
    </w:p>
    <w:p w14:paraId="485A0CC3" w14:textId="6B96E621" w:rsidR="00EE7218" w:rsidRPr="0089010D" w:rsidRDefault="00EE7218"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SBIR: Small Business Innovation Research Program</w:t>
      </w:r>
    </w:p>
    <w:p w14:paraId="4C60638F" w14:textId="36902A00" w:rsidR="00EE7218" w:rsidRPr="0089010D" w:rsidRDefault="00EE7218"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SBA: Small Business Administration</w:t>
      </w:r>
    </w:p>
    <w:p w14:paraId="53A80B47" w14:textId="6EBF8FFC" w:rsidR="00EE7218" w:rsidRPr="0089010D" w:rsidRDefault="00EE7218"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USPTO: United States Patent and Trade Office</w:t>
      </w:r>
    </w:p>
    <w:p w14:paraId="4603A990" w14:textId="1CE538E9" w:rsidR="00EE7218" w:rsidRPr="0089010D" w:rsidRDefault="00EE7218"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NIH: National Institutes of Health</w:t>
      </w:r>
    </w:p>
    <w:p w14:paraId="20C4F6A6" w14:textId="29B4FFBA" w:rsidR="00037E76" w:rsidRPr="0089010D" w:rsidRDefault="00037E76"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ECOA: Equal Credit Opportunity Act of 1974</w:t>
      </w:r>
    </w:p>
    <w:p w14:paraId="1FC34F26" w14:textId="4F0217E2" w:rsidR="00037E76" w:rsidRPr="0089010D" w:rsidRDefault="00037E76"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FTC: Federal Trade Commission</w:t>
      </w:r>
    </w:p>
    <w:p w14:paraId="1E5B108C" w14:textId="47AFB3A8" w:rsidR="000E5A26" w:rsidRDefault="000E5A26"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NSF: National Science Foundation</w:t>
      </w:r>
    </w:p>
    <w:p w14:paraId="3A8C1477" w14:textId="77746146" w:rsidR="0000091B" w:rsidRPr="0089010D" w:rsidRDefault="0000091B" w:rsidP="00EE7218">
      <w:pPr>
        <w:pStyle w:val="ListParagraph"/>
        <w:numPr>
          <w:ilvl w:val="0"/>
          <w:numId w:val="6"/>
        </w:numPr>
        <w:rPr>
          <w:rFonts w:ascii="Times New Roman" w:hAnsi="Times New Roman" w:cs="Times New Roman"/>
          <w:sz w:val="24"/>
        </w:rPr>
      </w:pPr>
      <w:r>
        <w:rPr>
          <w:rFonts w:ascii="Times New Roman" w:hAnsi="Times New Roman" w:cs="Times New Roman"/>
          <w:sz w:val="24"/>
        </w:rPr>
        <w:t>DoD: Department of Defense</w:t>
      </w:r>
    </w:p>
    <w:p w14:paraId="020C0661" w14:textId="1C6477DE" w:rsidR="00EE3234" w:rsidRPr="0089010D" w:rsidRDefault="00EE3234"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S/ED: Socially and Economically Disadvantaged</w:t>
      </w:r>
      <w:r w:rsidR="002B085E">
        <w:rPr>
          <w:rFonts w:ascii="Times New Roman" w:hAnsi="Times New Roman" w:cs="Times New Roman"/>
          <w:sz w:val="24"/>
        </w:rPr>
        <w:t xml:space="preserve"> Individual</w:t>
      </w:r>
    </w:p>
    <w:p w14:paraId="7D9A7EA2" w14:textId="24CAC5C3" w:rsidR="00064960" w:rsidRDefault="00064960"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WS/ED</w:t>
      </w:r>
      <w:r w:rsidR="001745D1">
        <w:rPr>
          <w:rFonts w:ascii="Times New Roman" w:hAnsi="Times New Roman" w:cs="Times New Roman"/>
          <w:sz w:val="24"/>
        </w:rPr>
        <w:t>:</w:t>
      </w:r>
      <w:r w:rsidRPr="0089010D">
        <w:rPr>
          <w:rFonts w:ascii="Times New Roman" w:hAnsi="Times New Roman" w:cs="Times New Roman"/>
          <w:sz w:val="24"/>
        </w:rPr>
        <w:t xml:space="preserve"> Women and S</w:t>
      </w:r>
      <w:r w:rsidR="00BE746B" w:rsidRPr="0089010D">
        <w:rPr>
          <w:rFonts w:ascii="Times New Roman" w:hAnsi="Times New Roman" w:cs="Times New Roman"/>
          <w:sz w:val="24"/>
        </w:rPr>
        <w:t>/ED</w:t>
      </w:r>
    </w:p>
    <w:p w14:paraId="13E0560C" w14:textId="40C6D0AC" w:rsidR="005D28CB" w:rsidRDefault="005D28CB" w:rsidP="00EE7218">
      <w:pPr>
        <w:pStyle w:val="ListParagraph"/>
        <w:numPr>
          <w:ilvl w:val="0"/>
          <w:numId w:val="6"/>
        </w:numPr>
        <w:rPr>
          <w:rFonts w:ascii="Times New Roman" w:hAnsi="Times New Roman" w:cs="Times New Roman"/>
          <w:sz w:val="24"/>
        </w:rPr>
      </w:pPr>
      <w:r>
        <w:rPr>
          <w:rFonts w:ascii="Times New Roman" w:hAnsi="Times New Roman" w:cs="Times New Roman"/>
          <w:sz w:val="24"/>
        </w:rPr>
        <w:t>STEM: Science, Technology, Engineering, and Mathematics</w:t>
      </w:r>
    </w:p>
    <w:p w14:paraId="26402CE1" w14:textId="2230CFB8" w:rsidR="00D74751" w:rsidRDefault="00D74751" w:rsidP="00EE7218">
      <w:pPr>
        <w:pStyle w:val="ListParagraph"/>
        <w:numPr>
          <w:ilvl w:val="0"/>
          <w:numId w:val="6"/>
        </w:numPr>
        <w:rPr>
          <w:rFonts w:ascii="Times New Roman" w:hAnsi="Times New Roman" w:cs="Times New Roman"/>
          <w:sz w:val="24"/>
        </w:rPr>
      </w:pPr>
      <w:r>
        <w:rPr>
          <w:rFonts w:ascii="Times New Roman" w:hAnsi="Times New Roman" w:cs="Times New Roman"/>
          <w:sz w:val="24"/>
        </w:rPr>
        <w:t>WOSB: Women-Owned Small Business</w:t>
      </w:r>
    </w:p>
    <w:p w14:paraId="459D8A7A" w14:textId="52612273" w:rsidR="00D74751" w:rsidRDefault="00D74751" w:rsidP="00EE7218">
      <w:pPr>
        <w:pStyle w:val="ListParagraph"/>
        <w:numPr>
          <w:ilvl w:val="0"/>
          <w:numId w:val="6"/>
        </w:numPr>
        <w:rPr>
          <w:rFonts w:ascii="Times New Roman" w:hAnsi="Times New Roman" w:cs="Times New Roman"/>
          <w:sz w:val="24"/>
        </w:rPr>
      </w:pPr>
      <w:r>
        <w:rPr>
          <w:rFonts w:ascii="Times New Roman" w:hAnsi="Times New Roman" w:cs="Times New Roman"/>
          <w:sz w:val="24"/>
        </w:rPr>
        <w:t>MOSB: Minority-Owned Small Business</w:t>
      </w:r>
    </w:p>
    <w:p w14:paraId="73737EF9" w14:textId="139DA4C4" w:rsidR="00E16594" w:rsidRDefault="00E16594" w:rsidP="00EE7218">
      <w:pPr>
        <w:pStyle w:val="ListParagraph"/>
        <w:numPr>
          <w:ilvl w:val="0"/>
          <w:numId w:val="6"/>
        </w:numPr>
        <w:rPr>
          <w:rFonts w:ascii="Times New Roman" w:hAnsi="Times New Roman" w:cs="Times New Roman"/>
          <w:sz w:val="24"/>
        </w:rPr>
      </w:pPr>
      <w:r>
        <w:rPr>
          <w:rFonts w:ascii="Times New Roman" w:hAnsi="Times New Roman" w:cs="Times New Roman"/>
          <w:sz w:val="24"/>
        </w:rPr>
        <w:t>R&amp;D: Research and Development</w:t>
      </w:r>
    </w:p>
    <w:p w14:paraId="1E28A341" w14:textId="77777777" w:rsidR="008B442A" w:rsidRDefault="008B442A" w:rsidP="008B442A">
      <w:pPr>
        <w:pStyle w:val="Heading1"/>
      </w:pPr>
      <w:bookmarkStart w:id="7" w:name="_Toc513010663"/>
      <w:r>
        <w:t>Client</w:t>
      </w:r>
      <w:bookmarkEnd w:id="7"/>
    </w:p>
    <w:p w14:paraId="403DCE85" w14:textId="1895D6B4" w:rsidR="008B442A" w:rsidRPr="008B442A" w:rsidRDefault="008B442A" w:rsidP="008B442A">
      <w:pPr>
        <w:spacing w:line="276" w:lineRule="auto"/>
        <w:rPr>
          <w:rFonts w:ascii="Times New Roman" w:hAnsi="Times New Roman" w:cs="Times New Roman"/>
          <w:sz w:val="24"/>
          <w:szCs w:val="24"/>
        </w:rPr>
      </w:pPr>
      <w:r>
        <w:rPr>
          <w:rFonts w:ascii="Times New Roman" w:hAnsi="Times New Roman" w:cs="Times New Roman"/>
          <w:sz w:val="24"/>
          <w:szCs w:val="24"/>
        </w:rPr>
        <w:t xml:space="preserve">My client for this report is Brendan Hart, CEO of Capital Labs. Capital Labs is an organization that designs and develops software for high-tech startups to help solve their enterprise challenges. Headquartered in Brooklyn, New York, Capital Labs works with local, state, and federal legislators to encourage entrepreneurship in areas that do not have traditionally strong innovation markets. We worked together on this report to understand how </w:t>
      </w:r>
      <w:r w:rsidRPr="00F77AE8">
        <w:rPr>
          <w:rFonts w:ascii="Times New Roman" w:hAnsi="Times New Roman" w:cs="Times New Roman"/>
          <w:sz w:val="24"/>
          <w:szCs w:val="24"/>
        </w:rPr>
        <w:t xml:space="preserve">Capital Labs </w:t>
      </w:r>
      <w:r>
        <w:rPr>
          <w:rFonts w:ascii="Times New Roman" w:hAnsi="Times New Roman" w:cs="Times New Roman"/>
          <w:sz w:val="24"/>
          <w:szCs w:val="24"/>
        </w:rPr>
        <w:t>could partner with the federal government to re</w:t>
      </w:r>
      <w:r w:rsidRPr="00F77AE8">
        <w:rPr>
          <w:rFonts w:ascii="Times New Roman" w:hAnsi="Times New Roman" w:cs="Times New Roman"/>
          <w:sz w:val="24"/>
          <w:szCs w:val="24"/>
        </w:rPr>
        <w:t>sol</w:t>
      </w:r>
      <w:r>
        <w:rPr>
          <w:rFonts w:ascii="Times New Roman" w:hAnsi="Times New Roman" w:cs="Times New Roman"/>
          <w:sz w:val="24"/>
          <w:szCs w:val="24"/>
        </w:rPr>
        <w:t>ve</w:t>
      </w:r>
      <w:r w:rsidRPr="00F77AE8">
        <w:rPr>
          <w:rFonts w:ascii="Times New Roman" w:hAnsi="Times New Roman" w:cs="Times New Roman"/>
          <w:sz w:val="24"/>
          <w:szCs w:val="24"/>
        </w:rPr>
        <w:t xml:space="preserve"> th</w:t>
      </w:r>
      <w:r>
        <w:rPr>
          <w:rFonts w:ascii="Times New Roman" w:hAnsi="Times New Roman" w:cs="Times New Roman"/>
          <w:sz w:val="24"/>
          <w:szCs w:val="24"/>
        </w:rPr>
        <w:t>e</w:t>
      </w:r>
      <w:r w:rsidRPr="00F77AE8">
        <w:rPr>
          <w:rFonts w:ascii="Times New Roman" w:hAnsi="Times New Roman" w:cs="Times New Roman"/>
          <w:sz w:val="24"/>
          <w:szCs w:val="24"/>
        </w:rPr>
        <w:t xml:space="preserve"> </w:t>
      </w:r>
      <w:r>
        <w:rPr>
          <w:rFonts w:ascii="Times New Roman" w:hAnsi="Times New Roman" w:cs="Times New Roman"/>
          <w:sz w:val="24"/>
          <w:szCs w:val="24"/>
        </w:rPr>
        <w:t xml:space="preserve">funding problem </w:t>
      </w:r>
      <w:r w:rsidR="00E16594" w:rsidRPr="00E16594">
        <w:rPr>
          <w:rFonts w:ascii="Times New Roman" w:hAnsi="Times New Roman" w:cs="Times New Roman"/>
          <w:sz w:val="24"/>
          <w:szCs w:val="24"/>
        </w:rPr>
        <w:t>within the SBIR program</w:t>
      </w:r>
      <w:r>
        <w:rPr>
          <w:rFonts w:ascii="Times New Roman" w:hAnsi="Times New Roman" w:cs="Times New Roman"/>
          <w:sz w:val="24"/>
          <w:szCs w:val="24"/>
        </w:rPr>
        <w:t>. We believe that as SBIR moves toward a truly diverse federal innovation portfolio, it will strengthen entrepreneurial ecosystems around the country and bolster small business creation.</w:t>
      </w:r>
    </w:p>
    <w:p w14:paraId="12C70F1F" w14:textId="7ED804D1" w:rsidR="001745D1" w:rsidRDefault="001745D1" w:rsidP="001745D1">
      <w:pPr>
        <w:pStyle w:val="Heading1"/>
        <w:rPr>
          <w:rFonts w:cs="Times New Roman"/>
        </w:rPr>
      </w:pPr>
      <w:bookmarkStart w:id="8" w:name="_Toc513010664"/>
      <w:r w:rsidRPr="00037E76">
        <w:rPr>
          <w:rFonts w:cs="Times New Roman"/>
        </w:rPr>
        <w:t>Executive Summary</w:t>
      </w:r>
      <w:bookmarkEnd w:id="8"/>
    </w:p>
    <w:p w14:paraId="122E06C2" w14:textId="1327D3F9" w:rsidR="00F51AB7" w:rsidRDefault="001745D1" w:rsidP="00184C57">
      <w:pPr>
        <w:spacing w:line="276" w:lineRule="auto"/>
        <w:rPr>
          <w:rFonts w:ascii="Times New Roman" w:hAnsi="Times New Roman" w:cs="Times New Roman"/>
          <w:sz w:val="24"/>
          <w:szCs w:val="24"/>
        </w:rPr>
      </w:pPr>
      <w:r>
        <w:rPr>
          <w:rFonts w:ascii="Times New Roman" w:hAnsi="Times New Roman" w:cs="Times New Roman"/>
          <w:sz w:val="24"/>
          <w:szCs w:val="24"/>
        </w:rPr>
        <w:t xml:space="preserve">There is a large discrepancy between the amount of SBIR Phase 1 awards received by men and the amount received by WS/ED applicants. </w:t>
      </w:r>
      <w:r w:rsidR="007B6226">
        <w:rPr>
          <w:rFonts w:ascii="Times New Roman" w:hAnsi="Times New Roman" w:cs="Times New Roman"/>
          <w:sz w:val="24"/>
          <w:szCs w:val="24"/>
        </w:rPr>
        <w:t xml:space="preserve">According to NSF, women comprise 48.4% </w:t>
      </w:r>
      <w:r w:rsidR="008B442A">
        <w:rPr>
          <w:rFonts w:ascii="Times New Roman" w:hAnsi="Times New Roman" w:cs="Times New Roman"/>
          <w:sz w:val="24"/>
          <w:szCs w:val="24"/>
        </w:rPr>
        <w:t xml:space="preserve">of </w:t>
      </w:r>
      <w:r w:rsidR="00F51AB7">
        <w:rPr>
          <w:rFonts w:ascii="Times New Roman" w:hAnsi="Times New Roman" w:cs="Times New Roman"/>
          <w:sz w:val="24"/>
          <w:szCs w:val="24"/>
        </w:rPr>
        <w:t xml:space="preserve">employed scientists and engineers </w:t>
      </w:r>
      <w:r w:rsidR="008B442A">
        <w:rPr>
          <w:rFonts w:ascii="Times New Roman" w:hAnsi="Times New Roman" w:cs="Times New Roman"/>
          <w:sz w:val="24"/>
          <w:szCs w:val="24"/>
        </w:rPr>
        <w:t xml:space="preserve">in the US </w:t>
      </w:r>
      <w:r w:rsidR="00F51AB7">
        <w:rPr>
          <w:rFonts w:ascii="Times New Roman" w:hAnsi="Times New Roman" w:cs="Times New Roman"/>
          <w:sz w:val="24"/>
          <w:szCs w:val="24"/>
        </w:rPr>
        <w:t>age 75 and under</w:t>
      </w:r>
      <w:sdt>
        <w:sdtPr>
          <w:rPr>
            <w:rFonts w:ascii="Times New Roman" w:hAnsi="Times New Roman" w:cs="Times New Roman"/>
            <w:sz w:val="24"/>
            <w:szCs w:val="24"/>
          </w:rPr>
          <w:id w:val="-1386248290"/>
          <w:citation/>
        </w:sdtPr>
        <w:sdtEndPr/>
        <w:sdtContent>
          <w:r w:rsidR="00F51AB7">
            <w:rPr>
              <w:rFonts w:ascii="Times New Roman" w:hAnsi="Times New Roman" w:cs="Times New Roman"/>
              <w:sz w:val="24"/>
              <w:szCs w:val="24"/>
            </w:rPr>
            <w:fldChar w:fldCharType="begin"/>
          </w:r>
          <w:r w:rsidR="00F51AB7">
            <w:rPr>
              <w:rFonts w:ascii="Times New Roman" w:hAnsi="Times New Roman" w:cs="Times New Roman"/>
              <w:sz w:val="24"/>
              <w:szCs w:val="24"/>
            </w:rPr>
            <w:instrText xml:space="preserve"> CITATION Nat172 \l 1033 </w:instrText>
          </w:r>
          <w:r w:rsidR="00F51AB7">
            <w:rPr>
              <w:rFonts w:ascii="Times New Roman" w:hAnsi="Times New Roman" w:cs="Times New Roman"/>
              <w:sz w:val="24"/>
              <w:szCs w:val="24"/>
            </w:rPr>
            <w:fldChar w:fldCharType="separate"/>
          </w:r>
          <w:r w:rsidR="00500094">
            <w:rPr>
              <w:rFonts w:ascii="Times New Roman" w:hAnsi="Times New Roman" w:cs="Times New Roman"/>
              <w:noProof/>
              <w:sz w:val="24"/>
              <w:szCs w:val="24"/>
            </w:rPr>
            <w:t xml:space="preserve"> </w:t>
          </w:r>
          <w:r w:rsidR="00500094" w:rsidRPr="00500094">
            <w:rPr>
              <w:rFonts w:ascii="Times New Roman" w:hAnsi="Times New Roman" w:cs="Times New Roman"/>
              <w:noProof/>
              <w:sz w:val="24"/>
              <w:szCs w:val="24"/>
            </w:rPr>
            <w:t>(National Science Foundation, 2017)</w:t>
          </w:r>
          <w:r w:rsidR="00F51AB7">
            <w:rPr>
              <w:rFonts w:ascii="Times New Roman" w:hAnsi="Times New Roman" w:cs="Times New Roman"/>
              <w:sz w:val="24"/>
              <w:szCs w:val="24"/>
            </w:rPr>
            <w:fldChar w:fldCharType="end"/>
          </w:r>
        </w:sdtContent>
      </w:sdt>
      <w:r w:rsidR="00F51AB7">
        <w:rPr>
          <w:rFonts w:ascii="Times New Roman" w:hAnsi="Times New Roman" w:cs="Times New Roman"/>
          <w:sz w:val="24"/>
          <w:szCs w:val="24"/>
        </w:rPr>
        <w:t>. S/ED individuals comprise 27.1%</w:t>
      </w:r>
      <w:sdt>
        <w:sdtPr>
          <w:rPr>
            <w:rFonts w:ascii="Times New Roman" w:hAnsi="Times New Roman" w:cs="Times New Roman"/>
            <w:sz w:val="24"/>
            <w:szCs w:val="24"/>
          </w:rPr>
          <w:id w:val="-1032496369"/>
          <w:citation/>
        </w:sdtPr>
        <w:sdtEndPr/>
        <w:sdtContent>
          <w:r w:rsidR="00F77AE8">
            <w:rPr>
              <w:rFonts w:ascii="Times New Roman" w:hAnsi="Times New Roman" w:cs="Times New Roman"/>
              <w:sz w:val="24"/>
              <w:szCs w:val="24"/>
            </w:rPr>
            <w:fldChar w:fldCharType="begin"/>
          </w:r>
          <w:r w:rsidR="00F77AE8">
            <w:rPr>
              <w:rFonts w:ascii="Times New Roman" w:hAnsi="Times New Roman" w:cs="Times New Roman"/>
              <w:sz w:val="24"/>
              <w:szCs w:val="24"/>
            </w:rPr>
            <w:instrText xml:space="preserve"> CITATION Nat172 \l 1033 </w:instrText>
          </w:r>
          <w:r w:rsidR="00F77AE8">
            <w:rPr>
              <w:rFonts w:ascii="Times New Roman" w:hAnsi="Times New Roman" w:cs="Times New Roman"/>
              <w:sz w:val="24"/>
              <w:szCs w:val="24"/>
            </w:rPr>
            <w:fldChar w:fldCharType="separate"/>
          </w:r>
          <w:r w:rsidR="00500094">
            <w:rPr>
              <w:rFonts w:ascii="Times New Roman" w:hAnsi="Times New Roman" w:cs="Times New Roman"/>
              <w:noProof/>
              <w:sz w:val="24"/>
              <w:szCs w:val="24"/>
            </w:rPr>
            <w:t xml:space="preserve"> </w:t>
          </w:r>
          <w:r w:rsidR="00500094" w:rsidRPr="00500094">
            <w:rPr>
              <w:rFonts w:ascii="Times New Roman" w:hAnsi="Times New Roman" w:cs="Times New Roman"/>
              <w:noProof/>
              <w:sz w:val="24"/>
              <w:szCs w:val="24"/>
            </w:rPr>
            <w:t>(National Science Foundation, 2017)</w:t>
          </w:r>
          <w:r w:rsidR="00F77AE8">
            <w:rPr>
              <w:rFonts w:ascii="Times New Roman" w:hAnsi="Times New Roman" w:cs="Times New Roman"/>
              <w:sz w:val="24"/>
              <w:szCs w:val="24"/>
            </w:rPr>
            <w:fldChar w:fldCharType="end"/>
          </w:r>
        </w:sdtContent>
      </w:sdt>
      <w:r w:rsidR="00F51AB7">
        <w:rPr>
          <w:rFonts w:ascii="Times New Roman" w:hAnsi="Times New Roman" w:cs="Times New Roman"/>
          <w:sz w:val="24"/>
          <w:szCs w:val="24"/>
        </w:rPr>
        <w:t>. However, the maximum percentage of SBIR Phase 1 awards granted to women and S/ED individuals during any year in the last seven years is 14.3% and 6.9%, respectively</w:t>
      </w:r>
      <w:sdt>
        <w:sdtPr>
          <w:rPr>
            <w:rFonts w:ascii="Times New Roman" w:hAnsi="Times New Roman" w:cs="Times New Roman"/>
            <w:sz w:val="24"/>
            <w:szCs w:val="24"/>
          </w:rPr>
          <w:id w:val="-1993786117"/>
          <w:citation/>
        </w:sdtPr>
        <w:sdtEndPr/>
        <w:sdtContent>
          <w:r w:rsidR="00F77AE8">
            <w:rPr>
              <w:rFonts w:ascii="Times New Roman" w:hAnsi="Times New Roman" w:cs="Times New Roman"/>
              <w:sz w:val="24"/>
              <w:szCs w:val="24"/>
            </w:rPr>
            <w:fldChar w:fldCharType="begin"/>
          </w:r>
          <w:r w:rsidR="00F77AE8">
            <w:rPr>
              <w:rFonts w:ascii="Times New Roman" w:hAnsi="Times New Roman" w:cs="Times New Roman"/>
              <w:sz w:val="24"/>
              <w:szCs w:val="24"/>
            </w:rPr>
            <w:instrText xml:space="preserve"> CITATION SBI \l 1033 </w:instrText>
          </w:r>
          <w:r w:rsidR="00F77AE8">
            <w:rPr>
              <w:rFonts w:ascii="Times New Roman" w:hAnsi="Times New Roman" w:cs="Times New Roman"/>
              <w:sz w:val="24"/>
              <w:szCs w:val="24"/>
            </w:rPr>
            <w:fldChar w:fldCharType="separate"/>
          </w:r>
          <w:r w:rsidR="00500094">
            <w:rPr>
              <w:rFonts w:ascii="Times New Roman" w:hAnsi="Times New Roman" w:cs="Times New Roman"/>
              <w:noProof/>
              <w:sz w:val="24"/>
              <w:szCs w:val="24"/>
            </w:rPr>
            <w:t xml:space="preserve"> </w:t>
          </w:r>
          <w:r w:rsidR="00500094" w:rsidRPr="00500094">
            <w:rPr>
              <w:rFonts w:ascii="Times New Roman" w:hAnsi="Times New Roman" w:cs="Times New Roman"/>
              <w:noProof/>
              <w:sz w:val="24"/>
              <w:szCs w:val="24"/>
            </w:rPr>
            <w:t>(SBIR)</w:t>
          </w:r>
          <w:r w:rsidR="00F77AE8">
            <w:rPr>
              <w:rFonts w:ascii="Times New Roman" w:hAnsi="Times New Roman" w:cs="Times New Roman"/>
              <w:sz w:val="24"/>
              <w:szCs w:val="24"/>
            </w:rPr>
            <w:fldChar w:fldCharType="end"/>
          </w:r>
        </w:sdtContent>
      </w:sdt>
      <w:r w:rsidR="00F51AB7">
        <w:rPr>
          <w:rFonts w:ascii="Times New Roman" w:hAnsi="Times New Roman" w:cs="Times New Roman"/>
          <w:sz w:val="24"/>
          <w:szCs w:val="24"/>
        </w:rPr>
        <w:t xml:space="preserve">. </w:t>
      </w:r>
      <w:r>
        <w:rPr>
          <w:rFonts w:ascii="Times New Roman" w:hAnsi="Times New Roman" w:cs="Times New Roman"/>
          <w:sz w:val="24"/>
          <w:szCs w:val="24"/>
        </w:rPr>
        <w:t>The SBIR is a federally funded program designed</w:t>
      </w:r>
      <w:r w:rsidR="00F77AE8">
        <w:rPr>
          <w:rFonts w:ascii="Times New Roman" w:hAnsi="Times New Roman" w:cs="Times New Roman"/>
          <w:sz w:val="24"/>
          <w:szCs w:val="24"/>
        </w:rPr>
        <w:t xml:space="preserve"> by Congress</w:t>
      </w:r>
      <w:r>
        <w:rPr>
          <w:rFonts w:ascii="Times New Roman" w:hAnsi="Times New Roman" w:cs="Times New Roman"/>
          <w:sz w:val="24"/>
          <w:szCs w:val="24"/>
        </w:rPr>
        <w:t xml:space="preserve"> to, “</w:t>
      </w:r>
      <w:r w:rsidRPr="001745D1">
        <w:rPr>
          <w:rFonts w:ascii="Times New Roman" w:hAnsi="Times New Roman" w:cs="Times New Roman"/>
          <w:sz w:val="24"/>
          <w:szCs w:val="24"/>
        </w:rPr>
        <w:t>Foster and encourage participation in innovation and entrepreneurship by women and socially or economically disadvantaged persons</w:t>
      </w:r>
      <w:r>
        <w:rPr>
          <w:rFonts w:ascii="Times New Roman" w:hAnsi="Times New Roman" w:cs="Times New Roman"/>
          <w:sz w:val="24"/>
          <w:szCs w:val="24"/>
        </w:rPr>
        <w:t>”</w:t>
      </w:r>
      <w:sdt>
        <w:sdtPr>
          <w:rPr>
            <w:rFonts w:ascii="Times New Roman" w:hAnsi="Times New Roman" w:cs="Times New Roman"/>
            <w:sz w:val="24"/>
            <w:szCs w:val="24"/>
          </w:rPr>
          <w:id w:val="135862693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Sma18 \l 1033 </w:instrText>
          </w:r>
          <w:r>
            <w:rPr>
              <w:rFonts w:ascii="Times New Roman" w:hAnsi="Times New Roman" w:cs="Times New Roman"/>
              <w:sz w:val="24"/>
              <w:szCs w:val="24"/>
            </w:rPr>
            <w:fldChar w:fldCharType="separate"/>
          </w:r>
          <w:r w:rsidR="00500094">
            <w:rPr>
              <w:rFonts w:ascii="Times New Roman" w:hAnsi="Times New Roman" w:cs="Times New Roman"/>
              <w:noProof/>
              <w:sz w:val="24"/>
              <w:szCs w:val="24"/>
            </w:rPr>
            <w:t xml:space="preserve"> </w:t>
          </w:r>
          <w:r w:rsidR="00500094" w:rsidRPr="00500094">
            <w:rPr>
              <w:rFonts w:ascii="Times New Roman" w:hAnsi="Times New Roman" w:cs="Times New Roman"/>
              <w:noProof/>
              <w:sz w:val="24"/>
              <w:szCs w:val="24"/>
            </w:rPr>
            <w:t>(SBIR,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F51AB7">
        <w:rPr>
          <w:rFonts w:ascii="Times New Roman" w:hAnsi="Times New Roman" w:cs="Times New Roman"/>
          <w:sz w:val="24"/>
          <w:szCs w:val="24"/>
        </w:rPr>
        <w:t>It is clear</w:t>
      </w:r>
      <w:r w:rsidR="00F77AE8">
        <w:rPr>
          <w:rFonts w:ascii="Times New Roman" w:hAnsi="Times New Roman" w:cs="Times New Roman"/>
          <w:sz w:val="24"/>
          <w:szCs w:val="24"/>
        </w:rPr>
        <w:t xml:space="preserve"> that the SBIR is not</w:t>
      </w:r>
      <w:r w:rsidR="00F51AB7">
        <w:rPr>
          <w:rFonts w:ascii="Times New Roman" w:hAnsi="Times New Roman" w:cs="Times New Roman"/>
          <w:sz w:val="24"/>
          <w:szCs w:val="24"/>
        </w:rPr>
        <w:t xml:space="preserve"> achieving thi</w:t>
      </w:r>
      <w:r w:rsidR="00F77AE8">
        <w:rPr>
          <w:rFonts w:ascii="Times New Roman" w:hAnsi="Times New Roman" w:cs="Times New Roman"/>
          <w:sz w:val="24"/>
          <w:szCs w:val="24"/>
        </w:rPr>
        <w:t>s</w:t>
      </w:r>
      <w:r w:rsidR="00F51AB7">
        <w:rPr>
          <w:rFonts w:ascii="Times New Roman" w:hAnsi="Times New Roman" w:cs="Times New Roman"/>
          <w:sz w:val="24"/>
          <w:szCs w:val="24"/>
        </w:rPr>
        <w:t xml:space="preserve"> </w:t>
      </w:r>
      <w:r w:rsidR="00BA1402">
        <w:rPr>
          <w:rFonts w:ascii="Times New Roman" w:hAnsi="Times New Roman" w:cs="Times New Roman"/>
          <w:sz w:val="24"/>
          <w:szCs w:val="24"/>
        </w:rPr>
        <w:t>Congressional</w:t>
      </w:r>
      <w:r w:rsidR="00F51AB7">
        <w:rPr>
          <w:rFonts w:ascii="Times New Roman" w:hAnsi="Times New Roman" w:cs="Times New Roman"/>
          <w:sz w:val="24"/>
          <w:szCs w:val="24"/>
        </w:rPr>
        <w:t xml:space="preserve"> mandate. </w:t>
      </w:r>
    </w:p>
    <w:p w14:paraId="7C4D5CC9" w14:textId="3A5FEEDD" w:rsidR="00E16594" w:rsidRDefault="001745D1" w:rsidP="00E16594">
      <w:pPr>
        <w:spacing w:line="276" w:lineRule="auto"/>
        <w:rPr>
          <w:rFonts w:ascii="Times New Roman" w:hAnsi="Times New Roman" w:cs="Times New Roman"/>
          <w:sz w:val="24"/>
          <w:szCs w:val="24"/>
        </w:rPr>
      </w:pPr>
      <w:r>
        <w:rPr>
          <w:rFonts w:ascii="Times New Roman" w:hAnsi="Times New Roman" w:cs="Times New Roman"/>
          <w:sz w:val="24"/>
          <w:szCs w:val="24"/>
        </w:rPr>
        <w:t>Th</w:t>
      </w:r>
      <w:r w:rsidR="008B442A">
        <w:rPr>
          <w:rFonts w:ascii="Times New Roman" w:hAnsi="Times New Roman" w:cs="Times New Roman"/>
          <w:sz w:val="24"/>
          <w:szCs w:val="24"/>
        </w:rPr>
        <w:t>e</w:t>
      </w:r>
      <w:r>
        <w:rPr>
          <w:rFonts w:ascii="Times New Roman" w:hAnsi="Times New Roman" w:cs="Times New Roman"/>
          <w:sz w:val="24"/>
          <w:szCs w:val="24"/>
        </w:rPr>
        <w:t xml:space="preserve"> program has awarded over $42 billion </w:t>
      </w:r>
      <w:r w:rsidR="008B442A">
        <w:rPr>
          <w:rFonts w:ascii="Times New Roman" w:hAnsi="Times New Roman" w:cs="Times New Roman"/>
          <w:sz w:val="24"/>
          <w:szCs w:val="24"/>
        </w:rPr>
        <w:t>in</w:t>
      </w:r>
      <w:r>
        <w:rPr>
          <w:rFonts w:ascii="Times New Roman" w:hAnsi="Times New Roman" w:cs="Times New Roman"/>
          <w:sz w:val="24"/>
          <w:szCs w:val="24"/>
        </w:rPr>
        <w:t xml:space="preserve"> its </w:t>
      </w:r>
      <w:r w:rsidR="00184C57">
        <w:rPr>
          <w:rFonts w:ascii="Times New Roman" w:hAnsi="Times New Roman" w:cs="Times New Roman"/>
          <w:sz w:val="24"/>
          <w:szCs w:val="24"/>
        </w:rPr>
        <w:t>36-year history</w:t>
      </w:r>
      <w:sdt>
        <w:sdtPr>
          <w:rPr>
            <w:rFonts w:ascii="Times New Roman" w:hAnsi="Times New Roman" w:cs="Times New Roman"/>
            <w:sz w:val="24"/>
            <w:szCs w:val="24"/>
          </w:rPr>
          <w:id w:val="178402719"/>
          <w:citation/>
        </w:sdtPr>
        <w:sdtEndPr/>
        <w:sdtContent>
          <w:r w:rsidR="008B442A">
            <w:rPr>
              <w:rFonts w:ascii="Times New Roman" w:hAnsi="Times New Roman" w:cs="Times New Roman"/>
              <w:sz w:val="24"/>
              <w:szCs w:val="24"/>
            </w:rPr>
            <w:fldChar w:fldCharType="begin"/>
          </w:r>
          <w:r w:rsidR="008B442A">
            <w:rPr>
              <w:rFonts w:ascii="Times New Roman" w:hAnsi="Times New Roman" w:cs="Times New Roman"/>
              <w:sz w:val="24"/>
              <w:szCs w:val="24"/>
            </w:rPr>
            <w:instrText xml:space="preserve"> CITATION Uni16 \l 1033 </w:instrText>
          </w:r>
          <w:r w:rsidR="008B442A">
            <w:rPr>
              <w:rFonts w:ascii="Times New Roman" w:hAnsi="Times New Roman" w:cs="Times New Roman"/>
              <w:sz w:val="24"/>
              <w:szCs w:val="24"/>
            </w:rPr>
            <w:fldChar w:fldCharType="separate"/>
          </w:r>
          <w:r w:rsidR="008B442A">
            <w:rPr>
              <w:rFonts w:ascii="Times New Roman" w:hAnsi="Times New Roman" w:cs="Times New Roman"/>
              <w:noProof/>
              <w:sz w:val="24"/>
              <w:szCs w:val="24"/>
            </w:rPr>
            <w:t xml:space="preserve"> </w:t>
          </w:r>
          <w:r w:rsidR="008B442A" w:rsidRPr="008B442A">
            <w:rPr>
              <w:rFonts w:ascii="Times New Roman" w:hAnsi="Times New Roman" w:cs="Times New Roman"/>
              <w:noProof/>
              <w:sz w:val="24"/>
              <w:szCs w:val="24"/>
            </w:rPr>
            <w:t>(United States Congress, 2016)</w:t>
          </w:r>
          <w:r w:rsidR="008B442A">
            <w:rPr>
              <w:rFonts w:ascii="Times New Roman" w:hAnsi="Times New Roman" w:cs="Times New Roman"/>
              <w:sz w:val="24"/>
              <w:szCs w:val="24"/>
            </w:rPr>
            <w:fldChar w:fldCharType="end"/>
          </w:r>
        </w:sdtContent>
      </w:sdt>
      <w:r w:rsidR="00184C57">
        <w:rPr>
          <w:rFonts w:ascii="Times New Roman" w:hAnsi="Times New Roman" w:cs="Times New Roman"/>
          <w:sz w:val="24"/>
          <w:szCs w:val="24"/>
        </w:rPr>
        <w:t xml:space="preserve">. Thus, the observed funding </w:t>
      </w:r>
      <w:r w:rsidR="008B442A">
        <w:rPr>
          <w:rFonts w:ascii="Times New Roman" w:hAnsi="Times New Roman" w:cs="Times New Roman"/>
          <w:sz w:val="24"/>
          <w:szCs w:val="24"/>
        </w:rPr>
        <w:t>gap</w:t>
      </w:r>
      <w:r w:rsidR="00184C57">
        <w:rPr>
          <w:rFonts w:ascii="Times New Roman" w:hAnsi="Times New Roman" w:cs="Times New Roman"/>
          <w:sz w:val="24"/>
          <w:szCs w:val="24"/>
        </w:rPr>
        <w:t xml:space="preserve"> has far-reaching impacts for encouraging diversity within entrepreneurial environments like universities. This</w:t>
      </w:r>
      <w:r w:rsidR="008B442A">
        <w:rPr>
          <w:rFonts w:ascii="Times New Roman" w:hAnsi="Times New Roman" w:cs="Times New Roman"/>
          <w:sz w:val="24"/>
          <w:szCs w:val="24"/>
        </w:rPr>
        <w:t>,</w:t>
      </w:r>
      <w:r w:rsidR="00184C57">
        <w:rPr>
          <w:rFonts w:ascii="Times New Roman" w:hAnsi="Times New Roman" w:cs="Times New Roman"/>
          <w:sz w:val="24"/>
          <w:szCs w:val="24"/>
        </w:rPr>
        <w:t xml:space="preserve"> in turn</w:t>
      </w:r>
      <w:r w:rsidR="008B442A">
        <w:rPr>
          <w:rFonts w:ascii="Times New Roman" w:hAnsi="Times New Roman" w:cs="Times New Roman"/>
          <w:sz w:val="24"/>
          <w:szCs w:val="24"/>
        </w:rPr>
        <w:t>,</w:t>
      </w:r>
      <w:r w:rsidR="00184C57">
        <w:rPr>
          <w:rFonts w:ascii="Times New Roman" w:hAnsi="Times New Roman" w:cs="Times New Roman"/>
          <w:sz w:val="24"/>
          <w:szCs w:val="24"/>
        </w:rPr>
        <w:t xml:space="preserve"> impacts the amount of innovation </w:t>
      </w:r>
      <w:r w:rsidR="00184C57">
        <w:rPr>
          <w:rFonts w:ascii="Times New Roman" w:hAnsi="Times New Roman" w:cs="Times New Roman"/>
          <w:sz w:val="24"/>
          <w:szCs w:val="24"/>
        </w:rPr>
        <w:lastRenderedPageBreak/>
        <w:t>produced within the US, since diversity is one of the key factors in creating innovation from an entrepreneurial environment</w:t>
      </w:r>
      <w:sdt>
        <w:sdtPr>
          <w:rPr>
            <w:rFonts w:ascii="Times New Roman" w:hAnsi="Times New Roman" w:cs="Times New Roman"/>
            <w:sz w:val="24"/>
            <w:szCs w:val="24"/>
          </w:rPr>
          <w:id w:val="-1362353711"/>
          <w:citation/>
        </w:sdtPr>
        <w:sdtEndPr/>
        <w:sdtContent>
          <w:r w:rsidR="00BC2E5D">
            <w:rPr>
              <w:rFonts w:ascii="Times New Roman" w:hAnsi="Times New Roman" w:cs="Times New Roman"/>
              <w:sz w:val="24"/>
              <w:szCs w:val="24"/>
            </w:rPr>
            <w:fldChar w:fldCharType="begin"/>
          </w:r>
          <w:r w:rsidR="00BC2E5D">
            <w:rPr>
              <w:rFonts w:ascii="Times New Roman" w:hAnsi="Times New Roman" w:cs="Times New Roman"/>
              <w:sz w:val="24"/>
              <w:szCs w:val="24"/>
            </w:rPr>
            <w:instrText xml:space="preserve"> CITATION Nat153 \l 1033 </w:instrText>
          </w:r>
          <w:r w:rsidR="00BC2E5D">
            <w:rPr>
              <w:rFonts w:ascii="Times New Roman" w:hAnsi="Times New Roman" w:cs="Times New Roman"/>
              <w:sz w:val="24"/>
              <w:szCs w:val="24"/>
            </w:rPr>
            <w:fldChar w:fldCharType="separate"/>
          </w:r>
          <w:r w:rsidR="00BC2E5D">
            <w:rPr>
              <w:rFonts w:ascii="Times New Roman" w:hAnsi="Times New Roman" w:cs="Times New Roman"/>
              <w:noProof/>
              <w:sz w:val="24"/>
              <w:szCs w:val="24"/>
            </w:rPr>
            <w:t xml:space="preserve"> </w:t>
          </w:r>
          <w:r w:rsidR="00BC2E5D" w:rsidRPr="00BC2E5D">
            <w:rPr>
              <w:rFonts w:ascii="Times New Roman" w:hAnsi="Times New Roman" w:cs="Times New Roman"/>
              <w:noProof/>
              <w:sz w:val="24"/>
              <w:szCs w:val="24"/>
            </w:rPr>
            <w:t>(National Academy of Engineering, 2015)</w:t>
          </w:r>
          <w:r w:rsidR="00BC2E5D">
            <w:rPr>
              <w:rFonts w:ascii="Times New Roman" w:hAnsi="Times New Roman" w:cs="Times New Roman"/>
              <w:sz w:val="24"/>
              <w:szCs w:val="24"/>
            </w:rPr>
            <w:fldChar w:fldCharType="end"/>
          </w:r>
        </w:sdtContent>
      </w:sdt>
      <w:r w:rsidR="00184C57">
        <w:rPr>
          <w:rFonts w:ascii="Times New Roman" w:hAnsi="Times New Roman" w:cs="Times New Roman"/>
          <w:sz w:val="24"/>
          <w:szCs w:val="24"/>
        </w:rPr>
        <w:t xml:space="preserve">. </w:t>
      </w:r>
      <w:r w:rsidR="00E16594">
        <w:rPr>
          <w:rFonts w:ascii="Times New Roman" w:hAnsi="Times New Roman" w:cs="Times New Roman"/>
          <w:sz w:val="24"/>
          <w:szCs w:val="24"/>
        </w:rPr>
        <w:t>My client, Brendan Hart, and I</w:t>
      </w:r>
      <w:r w:rsidR="00E16594" w:rsidRPr="00E16594">
        <w:rPr>
          <w:rFonts w:ascii="Times New Roman" w:hAnsi="Times New Roman" w:cs="Times New Roman"/>
          <w:sz w:val="24"/>
          <w:szCs w:val="24"/>
        </w:rPr>
        <w:t xml:space="preserve"> worked together on this report to understand how </w:t>
      </w:r>
      <w:r w:rsidR="00E16594">
        <w:rPr>
          <w:rFonts w:ascii="Times New Roman" w:hAnsi="Times New Roman" w:cs="Times New Roman"/>
          <w:sz w:val="24"/>
          <w:szCs w:val="24"/>
        </w:rPr>
        <w:t xml:space="preserve">his company, </w:t>
      </w:r>
      <w:r w:rsidR="00E16594" w:rsidRPr="00E16594">
        <w:rPr>
          <w:rFonts w:ascii="Times New Roman" w:hAnsi="Times New Roman" w:cs="Times New Roman"/>
          <w:sz w:val="24"/>
          <w:szCs w:val="24"/>
        </w:rPr>
        <w:t>Capital Labs</w:t>
      </w:r>
      <w:r w:rsidR="00E16594">
        <w:rPr>
          <w:rFonts w:ascii="Times New Roman" w:hAnsi="Times New Roman" w:cs="Times New Roman"/>
          <w:sz w:val="24"/>
          <w:szCs w:val="24"/>
        </w:rPr>
        <w:t>,</w:t>
      </w:r>
      <w:r w:rsidR="00E16594" w:rsidRPr="00E16594">
        <w:rPr>
          <w:rFonts w:ascii="Times New Roman" w:hAnsi="Times New Roman" w:cs="Times New Roman"/>
          <w:sz w:val="24"/>
          <w:szCs w:val="24"/>
        </w:rPr>
        <w:t xml:space="preserve"> could partner with the federal government to resolve the funding problem </w:t>
      </w:r>
      <w:r w:rsidR="00E16594">
        <w:rPr>
          <w:rFonts w:ascii="Times New Roman" w:hAnsi="Times New Roman" w:cs="Times New Roman"/>
          <w:sz w:val="24"/>
          <w:szCs w:val="24"/>
        </w:rPr>
        <w:t>within the SBIR program</w:t>
      </w:r>
      <w:r w:rsidR="00E16594" w:rsidRPr="00E16594">
        <w:rPr>
          <w:rFonts w:ascii="Times New Roman" w:hAnsi="Times New Roman" w:cs="Times New Roman"/>
          <w:sz w:val="24"/>
          <w:szCs w:val="24"/>
        </w:rPr>
        <w:t>. We believe that as SBIR moves toward a truly diverse federal innovation portfolio, it will strengthen entrepreneurial ecosystems around the country and bolster small business creation.</w:t>
      </w:r>
    </w:p>
    <w:p w14:paraId="3AC1D2BC" w14:textId="3CE5AE6B" w:rsidR="001745D1" w:rsidRPr="0074666B" w:rsidRDefault="00184C57" w:rsidP="00E16594">
      <w:pPr>
        <w:spacing w:line="276" w:lineRule="auto"/>
        <w:rPr>
          <w:rFonts w:ascii="Times New Roman" w:hAnsi="Times New Roman" w:cs="Times New Roman"/>
          <w:sz w:val="24"/>
          <w:szCs w:val="24"/>
        </w:rPr>
      </w:pPr>
      <w:r>
        <w:rPr>
          <w:rFonts w:ascii="Times New Roman" w:hAnsi="Times New Roman" w:cs="Times New Roman"/>
          <w:sz w:val="24"/>
          <w:szCs w:val="24"/>
        </w:rPr>
        <w:t>This report examines four policy options to address th</w:t>
      </w:r>
      <w:r w:rsidR="00E16594">
        <w:rPr>
          <w:rFonts w:ascii="Times New Roman" w:hAnsi="Times New Roman" w:cs="Times New Roman"/>
          <w:sz w:val="24"/>
          <w:szCs w:val="24"/>
        </w:rPr>
        <w:t>e</w:t>
      </w:r>
      <w:r>
        <w:rPr>
          <w:rFonts w:ascii="Times New Roman" w:hAnsi="Times New Roman" w:cs="Times New Roman"/>
          <w:sz w:val="24"/>
          <w:szCs w:val="24"/>
        </w:rPr>
        <w:t xml:space="preserve"> issue: 1) </w:t>
      </w:r>
      <w:r w:rsidR="00E16594">
        <w:rPr>
          <w:rFonts w:ascii="Times New Roman" w:hAnsi="Times New Roman" w:cs="Times New Roman"/>
          <w:sz w:val="24"/>
          <w:szCs w:val="24"/>
        </w:rPr>
        <w:t>L</w:t>
      </w:r>
      <w:r>
        <w:rPr>
          <w:rFonts w:ascii="Times New Roman" w:hAnsi="Times New Roman" w:cs="Times New Roman"/>
          <w:sz w:val="24"/>
          <w:szCs w:val="24"/>
        </w:rPr>
        <w:t xml:space="preserve">et present trends continue, 2) Implement an </w:t>
      </w:r>
      <w:r w:rsidR="0048360A">
        <w:rPr>
          <w:rFonts w:ascii="Times New Roman" w:hAnsi="Times New Roman" w:cs="Times New Roman"/>
          <w:sz w:val="24"/>
          <w:szCs w:val="24"/>
        </w:rPr>
        <w:t>Identity-Blind Application Evaluation</w:t>
      </w:r>
      <w:r>
        <w:rPr>
          <w:rFonts w:ascii="Times New Roman" w:hAnsi="Times New Roman" w:cs="Times New Roman"/>
          <w:sz w:val="24"/>
          <w:szCs w:val="24"/>
        </w:rPr>
        <w:t xml:space="preserve"> process, 3) Institute a mentorship program between </w:t>
      </w:r>
      <w:r w:rsidR="00E16594">
        <w:rPr>
          <w:rFonts w:ascii="Times New Roman" w:hAnsi="Times New Roman" w:cs="Times New Roman"/>
          <w:sz w:val="24"/>
          <w:szCs w:val="24"/>
        </w:rPr>
        <w:t>Phase 1</w:t>
      </w:r>
      <w:r>
        <w:rPr>
          <w:rFonts w:ascii="Times New Roman" w:hAnsi="Times New Roman" w:cs="Times New Roman"/>
          <w:sz w:val="24"/>
          <w:szCs w:val="24"/>
        </w:rPr>
        <w:t xml:space="preserve"> awardees and potential WS/ED applicants, and 4) Expand the Department of Energy Phase 0 program. These policy options will be evaluated according to four evaluative criteria: 1) Effect on the share of awards granted to WS/ED applications, 2) Political Feasibility, 3) </w:t>
      </w:r>
      <w:r w:rsidR="0074666B">
        <w:rPr>
          <w:rFonts w:ascii="Times New Roman" w:hAnsi="Times New Roman" w:cs="Times New Roman"/>
          <w:sz w:val="24"/>
          <w:szCs w:val="24"/>
        </w:rPr>
        <w:t xml:space="preserve">Cost-Effectiveness, 4) How sensitive the </w:t>
      </w:r>
      <w:r w:rsidR="007A10A6">
        <w:rPr>
          <w:rFonts w:ascii="Times New Roman" w:hAnsi="Times New Roman" w:cs="Times New Roman"/>
          <w:sz w:val="24"/>
          <w:szCs w:val="24"/>
        </w:rPr>
        <w:t>option</w:t>
      </w:r>
      <w:r w:rsidR="0074666B">
        <w:rPr>
          <w:rFonts w:ascii="Times New Roman" w:hAnsi="Times New Roman" w:cs="Times New Roman"/>
          <w:sz w:val="24"/>
          <w:szCs w:val="24"/>
        </w:rPr>
        <w:t xml:space="preserve"> is to changes in cost and effect. Per these criteria, </w:t>
      </w:r>
      <w:r w:rsidR="00F77AE8">
        <w:rPr>
          <w:rFonts w:ascii="Times New Roman" w:hAnsi="Times New Roman" w:cs="Times New Roman"/>
          <w:sz w:val="24"/>
          <w:szCs w:val="24"/>
        </w:rPr>
        <w:t xml:space="preserve">this report found that Option 2) Implement an </w:t>
      </w:r>
      <w:r w:rsidR="0048360A">
        <w:rPr>
          <w:rFonts w:ascii="Times New Roman" w:hAnsi="Times New Roman" w:cs="Times New Roman"/>
          <w:sz w:val="24"/>
          <w:szCs w:val="24"/>
        </w:rPr>
        <w:t>Identity-Blind Application Evaluation</w:t>
      </w:r>
      <w:r w:rsidR="00F77AE8">
        <w:rPr>
          <w:rFonts w:ascii="Times New Roman" w:hAnsi="Times New Roman" w:cs="Times New Roman"/>
          <w:sz w:val="24"/>
          <w:szCs w:val="24"/>
        </w:rPr>
        <w:t xml:space="preserve"> process is most likely to succeed. However, recognizing that the conclusions of this report are based on results extrapolated from related experiments</w:t>
      </w:r>
      <w:r w:rsidR="00E16594">
        <w:rPr>
          <w:rFonts w:ascii="Times New Roman" w:hAnsi="Times New Roman" w:cs="Times New Roman"/>
          <w:sz w:val="24"/>
          <w:szCs w:val="24"/>
        </w:rPr>
        <w:t xml:space="preserve"> and other literature</w:t>
      </w:r>
      <w:r w:rsidR="00F77AE8">
        <w:rPr>
          <w:rFonts w:ascii="Times New Roman" w:hAnsi="Times New Roman" w:cs="Times New Roman"/>
          <w:sz w:val="24"/>
          <w:szCs w:val="24"/>
        </w:rPr>
        <w:t>, rather than organizational data, this report concludes that SBIR should implement pilot programs to test the effectiveness of Options 2, 3, and 4. In th</w:t>
      </w:r>
      <w:r w:rsidR="00772462">
        <w:rPr>
          <w:rFonts w:ascii="Times New Roman" w:hAnsi="Times New Roman" w:cs="Times New Roman"/>
          <w:sz w:val="24"/>
          <w:szCs w:val="24"/>
        </w:rPr>
        <w:t>e proposed</w:t>
      </w:r>
      <w:r w:rsidR="00F77AE8">
        <w:rPr>
          <w:rFonts w:ascii="Times New Roman" w:hAnsi="Times New Roman" w:cs="Times New Roman"/>
          <w:sz w:val="24"/>
          <w:szCs w:val="24"/>
        </w:rPr>
        <w:t xml:space="preserve"> program, Capital Labs would serve as </w:t>
      </w:r>
      <w:r w:rsidR="00E16594">
        <w:rPr>
          <w:rFonts w:ascii="Times New Roman" w:hAnsi="Times New Roman" w:cs="Times New Roman"/>
          <w:sz w:val="24"/>
          <w:szCs w:val="24"/>
        </w:rPr>
        <w:t>the</w:t>
      </w:r>
      <w:r w:rsidR="00F77AE8">
        <w:rPr>
          <w:rFonts w:ascii="Times New Roman" w:hAnsi="Times New Roman" w:cs="Times New Roman"/>
          <w:sz w:val="24"/>
          <w:szCs w:val="24"/>
        </w:rPr>
        <w:t xml:space="preserve"> project coordinator, aggregating, analyzing, and publishing the </w:t>
      </w:r>
      <w:r w:rsidR="00E16594">
        <w:rPr>
          <w:rFonts w:ascii="Times New Roman" w:hAnsi="Times New Roman" w:cs="Times New Roman"/>
          <w:sz w:val="24"/>
          <w:szCs w:val="24"/>
        </w:rPr>
        <w:t>collected</w:t>
      </w:r>
      <w:r w:rsidR="00F77AE8">
        <w:rPr>
          <w:rFonts w:ascii="Times New Roman" w:hAnsi="Times New Roman" w:cs="Times New Roman"/>
          <w:sz w:val="24"/>
          <w:szCs w:val="24"/>
        </w:rPr>
        <w:t xml:space="preserve"> data.</w:t>
      </w:r>
    </w:p>
    <w:p w14:paraId="7CCA9412" w14:textId="51FF6EA3" w:rsidR="00A16072" w:rsidRDefault="00A16072" w:rsidP="00037E76">
      <w:pPr>
        <w:pStyle w:val="Heading1"/>
        <w:rPr>
          <w:rFonts w:cs="Times New Roman"/>
        </w:rPr>
      </w:pPr>
      <w:bookmarkStart w:id="9" w:name="_Toc513010665"/>
      <w:r w:rsidRPr="00037E76">
        <w:rPr>
          <w:rFonts w:cs="Times New Roman"/>
        </w:rPr>
        <w:t>Introduction and Problem Statement</w:t>
      </w:r>
      <w:bookmarkEnd w:id="9"/>
    </w:p>
    <w:p w14:paraId="4A605F65" w14:textId="7E5A345B" w:rsidR="009812B3" w:rsidRPr="009812B3" w:rsidRDefault="009812B3" w:rsidP="001745D1">
      <w:pPr>
        <w:spacing w:line="276" w:lineRule="auto"/>
        <w:rPr>
          <w:rFonts w:ascii="Times New Roman" w:hAnsi="Times New Roman" w:cs="Times New Roman"/>
          <w:sz w:val="24"/>
        </w:rPr>
      </w:pPr>
      <w:r>
        <w:rPr>
          <w:rFonts w:ascii="Times New Roman" w:hAnsi="Times New Roman" w:cs="Times New Roman"/>
          <w:sz w:val="24"/>
        </w:rPr>
        <w:t xml:space="preserve">Created by the Small Business Act of 1953, the Small Business Administration aids, counsels, assists and protects the interests of the small business community </w:t>
      </w:r>
      <w:sdt>
        <w:sdtPr>
          <w:rPr>
            <w:rFonts w:ascii="Times New Roman" w:hAnsi="Times New Roman" w:cs="Times New Roman"/>
            <w:sz w:val="24"/>
          </w:rPr>
          <w:id w:val="1946429971"/>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Sma1 \l 1033 </w:instrText>
          </w:r>
          <w:r>
            <w:rPr>
              <w:rFonts w:ascii="Times New Roman" w:hAnsi="Times New Roman" w:cs="Times New Roman"/>
              <w:sz w:val="24"/>
            </w:rPr>
            <w:fldChar w:fldCharType="separate"/>
          </w:r>
          <w:r w:rsidR="00500094" w:rsidRPr="00500094">
            <w:rPr>
              <w:rFonts w:ascii="Times New Roman" w:hAnsi="Times New Roman" w:cs="Times New Roman"/>
              <w:noProof/>
              <w:sz w:val="24"/>
            </w:rPr>
            <w:t>(Small Business Administration, n.d.)</w:t>
          </w:r>
          <w:r>
            <w:rPr>
              <w:rFonts w:ascii="Times New Roman" w:hAnsi="Times New Roman" w:cs="Times New Roman"/>
              <w:sz w:val="24"/>
            </w:rPr>
            <w:fldChar w:fldCharType="end"/>
          </w:r>
        </w:sdtContent>
      </w:sdt>
      <w:r>
        <w:rPr>
          <w:rFonts w:ascii="Times New Roman" w:hAnsi="Times New Roman" w:cs="Times New Roman"/>
          <w:sz w:val="24"/>
        </w:rPr>
        <w:t>.  In 1958, the Small Business Investment Act allowed the SBA to begin investing in small business ventures</w:t>
      </w:r>
      <w:sdt>
        <w:sdtPr>
          <w:rPr>
            <w:rFonts w:ascii="Times New Roman" w:hAnsi="Times New Roman" w:cs="Times New Roman"/>
            <w:sz w:val="24"/>
          </w:rPr>
          <w:id w:val="1703591074"/>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Sma1 \l 1033 </w:instrText>
          </w:r>
          <w:r>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(Small Business Administration, n.d.)</w:t>
          </w:r>
          <w:r>
            <w:rPr>
              <w:rFonts w:ascii="Times New Roman" w:hAnsi="Times New Roman" w:cs="Times New Roman"/>
              <w:sz w:val="24"/>
            </w:rPr>
            <w:fldChar w:fldCharType="end"/>
          </w:r>
        </w:sdtContent>
      </w:sdt>
      <w:r>
        <w:rPr>
          <w:rFonts w:ascii="Times New Roman" w:hAnsi="Times New Roman" w:cs="Times New Roman"/>
          <w:sz w:val="24"/>
        </w:rPr>
        <w:t xml:space="preserve">. An important </w:t>
      </w:r>
      <w:r w:rsidR="006A0EAF">
        <w:rPr>
          <w:rFonts w:ascii="Times New Roman" w:hAnsi="Times New Roman" w:cs="Times New Roman"/>
          <w:sz w:val="24"/>
        </w:rPr>
        <w:t xml:space="preserve">part of this </w:t>
      </w:r>
      <w:r>
        <w:rPr>
          <w:rFonts w:ascii="Times New Roman" w:hAnsi="Times New Roman" w:cs="Times New Roman"/>
          <w:sz w:val="24"/>
        </w:rPr>
        <w:t>program is the Small Business Innovation Research (SBIR) program.</w:t>
      </w:r>
    </w:p>
    <w:p w14:paraId="677E0CCF" w14:textId="5FD7F1A5" w:rsidR="008D116F" w:rsidRDefault="00A16072" w:rsidP="001745D1">
      <w:pPr>
        <w:spacing w:line="276" w:lineRule="auto"/>
        <w:rPr>
          <w:rFonts w:ascii="Times New Roman" w:hAnsi="Times New Roman" w:cs="Times New Roman"/>
          <w:sz w:val="24"/>
        </w:rPr>
      </w:pPr>
      <w:r w:rsidRPr="0089010D">
        <w:rPr>
          <w:rFonts w:ascii="Times New Roman" w:hAnsi="Times New Roman" w:cs="Times New Roman"/>
          <w:sz w:val="24"/>
        </w:rPr>
        <w:t>SBIR</w:t>
      </w:r>
      <w:r w:rsidR="00081AC2">
        <w:rPr>
          <w:rFonts w:ascii="Times New Roman" w:hAnsi="Times New Roman" w:cs="Times New Roman"/>
          <w:sz w:val="24"/>
        </w:rPr>
        <w:t>’s</w:t>
      </w:r>
      <w:r w:rsidR="00EE7218" w:rsidRPr="0089010D">
        <w:rPr>
          <w:rFonts w:ascii="Times New Roman" w:hAnsi="Times New Roman" w:cs="Times New Roman"/>
          <w:sz w:val="24"/>
        </w:rPr>
        <w:t xml:space="preserve"> </w:t>
      </w:r>
      <w:r w:rsidR="00081AC2">
        <w:rPr>
          <w:rFonts w:ascii="Times New Roman" w:hAnsi="Times New Roman" w:cs="Times New Roman"/>
          <w:sz w:val="24"/>
        </w:rPr>
        <w:t>mission is</w:t>
      </w:r>
      <w:r w:rsidRPr="0089010D">
        <w:rPr>
          <w:rFonts w:ascii="Times New Roman" w:hAnsi="Times New Roman" w:cs="Times New Roman"/>
          <w:sz w:val="24"/>
        </w:rPr>
        <w:t xml:space="preserve"> to “support scientific excellence and technological innovation through the investment of Federal research funds in critical American priorities to build a strong national economy” </w:t>
      </w:r>
      <w:sdt>
        <w:sdtPr>
          <w:rPr>
            <w:rFonts w:ascii="Times New Roman" w:hAnsi="Times New Roman" w:cs="Times New Roman"/>
            <w:sz w:val="24"/>
          </w:rPr>
          <w:id w:val="-1245567554"/>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CITATION Sma18 \l 1033 </w:instrText>
          </w:r>
          <w:r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(SBIR, 2018)</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Agencies with R&amp;D budgets for work done outside the agency that exceed $100 million are required to allocate 3.2% of their </w:t>
      </w:r>
      <w:r w:rsidR="00124373">
        <w:rPr>
          <w:rFonts w:ascii="Times New Roman" w:hAnsi="Times New Roman" w:cs="Times New Roman"/>
          <w:sz w:val="24"/>
        </w:rPr>
        <w:t xml:space="preserve">R&amp;D </w:t>
      </w:r>
      <w:r w:rsidRPr="0089010D">
        <w:rPr>
          <w:rFonts w:ascii="Times New Roman" w:hAnsi="Times New Roman" w:cs="Times New Roman"/>
          <w:sz w:val="24"/>
        </w:rPr>
        <w:t xml:space="preserve">budget to SBIR grant making programs </w:t>
      </w:r>
      <w:sdt>
        <w:sdtPr>
          <w:rPr>
            <w:rFonts w:ascii="Times New Roman" w:hAnsi="Times New Roman" w:cs="Times New Roman"/>
            <w:sz w:val="24"/>
          </w:rPr>
          <w:id w:val="-111205345"/>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Sma18 \l 1033 </w:instrText>
          </w:r>
          <w:r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(SBIR, 2018)</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w:t>
      </w:r>
      <w:r w:rsidR="00733E0A" w:rsidRPr="0089010D">
        <w:rPr>
          <w:rFonts w:ascii="Times New Roman" w:hAnsi="Times New Roman" w:cs="Times New Roman"/>
          <w:sz w:val="24"/>
        </w:rPr>
        <w:t xml:space="preserve">These agencies include the DoD, NSF, DoE, NIH, NASA, Department of Agriculture, Department of Commerce, Department of Education, Department of Health and Human Services, Department of Homeland Security, Department of Transportation, and the Environmental Protection Agency. </w:t>
      </w:r>
      <w:r w:rsidRPr="0089010D">
        <w:rPr>
          <w:rFonts w:ascii="Times New Roman" w:hAnsi="Times New Roman" w:cs="Times New Roman"/>
          <w:sz w:val="24"/>
        </w:rPr>
        <w:t>SBIR Funding is awarded in two stages</w:t>
      </w:r>
      <w:sdt>
        <w:sdtPr>
          <w:rPr>
            <w:rFonts w:ascii="Times New Roman" w:hAnsi="Times New Roman" w:cs="Times New Roman"/>
            <w:sz w:val="24"/>
          </w:rPr>
          <w:id w:val="2078015958"/>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Sma18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(SBIR, 2018)</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w:t>
      </w:r>
    </w:p>
    <w:p w14:paraId="53C7E01F" w14:textId="7431A10E" w:rsidR="00733E0A" w:rsidRPr="0089010D" w:rsidRDefault="00A16072" w:rsidP="008D116F">
      <w:pPr>
        <w:spacing w:after="0" w:line="276" w:lineRule="auto"/>
        <w:rPr>
          <w:rFonts w:ascii="Times New Roman" w:hAnsi="Times New Roman" w:cs="Times New Roman"/>
          <w:sz w:val="24"/>
        </w:rPr>
      </w:pPr>
      <w:r w:rsidRPr="0089010D">
        <w:rPr>
          <w:rFonts w:ascii="Times New Roman" w:hAnsi="Times New Roman" w:cs="Times New Roman"/>
          <w:sz w:val="24"/>
        </w:rPr>
        <w:t xml:space="preserve">In Phase I, SBIR attempts to determine the technical merit of the proposal and the ability of the proposer to run their project. These grants usually do not exceed $150,000. In Phase II, SBIR efforts focus on continuing the work started in Phase I. These awards typically do not exceed $1,000,000 over two years. Per 2016 </w:t>
      </w:r>
      <w:r w:rsidR="00BA1402">
        <w:rPr>
          <w:rFonts w:ascii="Times New Roman" w:hAnsi="Times New Roman" w:cs="Times New Roman"/>
          <w:sz w:val="24"/>
        </w:rPr>
        <w:t>Congressional</w:t>
      </w:r>
      <w:r w:rsidRPr="0089010D">
        <w:rPr>
          <w:rFonts w:ascii="Times New Roman" w:hAnsi="Times New Roman" w:cs="Times New Roman"/>
          <w:sz w:val="24"/>
        </w:rPr>
        <w:t xml:space="preserve"> testimony, the SBIR program has awarded a total of </w:t>
      </w:r>
      <w:r w:rsidR="00E16594">
        <w:rPr>
          <w:rFonts w:ascii="Times New Roman" w:hAnsi="Times New Roman" w:cs="Times New Roman"/>
          <w:sz w:val="24"/>
        </w:rPr>
        <w:t xml:space="preserve">over </w:t>
      </w:r>
      <w:r w:rsidRPr="0089010D">
        <w:rPr>
          <w:rFonts w:ascii="Times New Roman" w:hAnsi="Times New Roman" w:cs="Times New Roman"/>
          <w:sz w:val="24"/>
        </w:rPr>
        <w:t>$42 billion from this funding</w:t>
      </w:r>
      <w:r w:rsidR="00E16594">
        <w:rPr>
          <w:rFonts w:ascii="Times New Roman" w:hAnsi="Times New Roman" w:cs="Times New Roman"/>
          <w:sz w:val="24"/>
        </w:rPr>
        <w:t xml:space="preserve"> over its history</w:t>
      </w:r>
      <w:r w:rsidRPr="0089010D">
        <w:rPr>
          <w:rFonts w:ascii="Times New Roman" w:hAnsi="Times New Roman" w:cs="Times New Roman"/>
          <w:sz w:val="24"/>
        </w:rPr>
        <w:t xml:space="preserve"> </w:t>
      </w:r>
      <w:sdt>
        <w:sdtPr>
          <w:rPr>
            <w:rFonts w:ascii="Times New Roman" w:hAnsi="Times New Roman" w:cs="Times New Roman"/>
            <w:sz w:val="24"/>
          </w:rPr>
          <w:id w:val="594827825"/>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Uni16 \l 1033 </w:instrText>
          </w:r>
          <w:r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(United States Congress, 2016)</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w:t>
      </w:r>
      <w:r w:rsidR="00733E0A" w:rsidRPr="0089010D">
        <w:rPr>
          <w:rFonts w:ascii="Times New Roman" w:hAnsi="Times New Roman" w:cs="Times New Roman"/>
          <w:sz w:val="24"/>
        </w:rPr>
        <w:t xml:space="preserve">Each partner agency handles the evaluation of Phase I and II applications differently </w:t>
      </w:r>
      <w:sdt>
        <w:sdtPr>
          <w:rPr>
            <w:rFonts w:ascii="Times New Roman" w:hAnsi="Times New Roman" w:cs="Times New Roman"/>
            <w:iCs/>
            <w:sz w:val="24"/>
          </w:rPr>
          <w:id w:val="1921906030"/>
          <w:citation/>
        </w:sdtPr>
        <w:sdtEndPr/>
        <w:sdtContent>
          <w:r w:rsidR="00733E0A" w:rsidRPr="0089010D">
            <w:rPr>
              <w:rFonts w:ascii="Times New Roman" w:hAnsi="Times New Roman" w:cs="Times New Roman"/>
              <w:iCs/>
              <w:sz w:val="24"/>
            </w:rPr>
            <w:fldChar w:fldCharType="begin"/>
          </w:r>
          <w:r w:rsidR="00AC2F11">
            <w:rPr>
              <w:rFonts w:ascii="Times New Roman" w:hAnsi="Times New Roman" w:cs="Times New Roman"/>
              <w:iCs/>
              <w:sz w:val="24"/>
            </w:rPr>
            <w:instrText xml:space="preserve">CITATION Sma \l 1033 </w:instrText>
          </w:r>
          <w:r w:rsidR="00733E0A" w:rsidRPr="0089010D">
            <w:rPr>
              <w:rFonts w:ascii="Times New Roman" w:hAnsi="Times New Roman" w:cs="Times New Roman"/>
              <w:iCs/>
              <w:sz w:val="24"/>
            </w:rPr>
            <w:fldChar w:fldCharType="separate"/>
          </w:r>
          <w:r w:rsidR="00AC2F11" w:rsidRPr="00AC2F11">
            <w:rPr>
              <w:rFonts w:ascii="Times New Roman" w:hAnsi="Times New Roman" w:cs="Times New Roman"/>
              <w:noProof/>
              <w:sz w:val="24"/>
            </w:rPr>
            <w:t xml:space="preserve">(Small Business </w:t>
          </w:r>
          <w:r w:rsidR="00AC2F11" w:rsidRPr="00AC2F11">
            <w:rPr>
              <w:rFonts w:ascii="Times New Roman" w:hAnsi="Times New Roman" w:cs="Times New Roman"/>
              <w:noProof/>
              <w:sz w:val="24"/>
            </w:rPr>
            <w:lastRenderedPageBreak/>
            <w:t>Innovation Research Program, N/A)</w:t>
          </w:r>
          <w:r w:rsidR="00733E0A" w:rsidRPr="0089010D">
            <w:rPr>
              <w:rFonts w:ascii="Times New Roman" w:hAnsi="Times New Roman" w:cs="Times New Roman"/>
              <w:sz w:val="24"/>
            </w:rPr>
            <w:fldChar w:fldCharType="end"/>
          </w:r>
        </w:sdtContent>
      </w:sdt>
      <w:r w:rsidR="00733E0A" w:rsidRPr="0089010D">
        <w:rPr>
          <w:rFonts w:ascii="Times New Roman" w:hAnsi="Times New Roman" w:cs="Times New Roman"/>
          <w:sz w:val="24"/>
        </w:rPr>
        <w:t xml:space="preserve">. However, there are four broad </w:t>
      </w:r>
      <w:r w:rsidR="000172CF" w:rsidRPr="0089010D">
        <w:rPr>
          <w:rFonts w:ascii="Times New Roman" w:hAnsi="Times New Roman" w:cs="Times New Roman"/>
          <w:sz w:val="24"/>
        </w:rPr>
        <w:t xml:space="preserve">goals </w:t>
      </w:r>
      <w:r w:rsidR="00733E0A" w:rsidRPr="0089010D">
        <w:rPr>
          <w:rFonts w:ascii="Times New Roman" w:hAnsi="Times New Roman" w:cs="Times New Roman"/>
          <w:sz w:val="24"/>
        </w:rPr>
        <w:t>which all SBIR programs have to consider</w:t>
      </w:r>
      <w:r w:rsidR="000172CF" w:rsidRPr="0089010D">
        <w:rPr>
          <w:rFonts w:ascii="Times New Roman" w:hAnsi="Times New Roman" w:cs="Times New Roman"/>
          <w:sz w:val="24"/>
        </w:rPr>
        <w:t>, which are as follows</w:t>
      </w:r>
      <w:r w:rsidR="00733E0A" w:rsidRPr="0089010D">
        <w:rPr>
          <w:rFonts w:ascii="Times New Roman" w:hAnsi="Times New Roman" w:cs="Times New Roman"/>
          <w:sz w:val="24"/>
        </w:rPr>
        <w:t xml:space="preserve">: </w:t>
      </w:r>
    </w:p>
    <w:p w14:paraId="7C7AD890" w14:textId="77777777" w:rsidR="001C655D" w:rsidRDefault="001C655D" w:rsidP="001C655D">
      <w:pPr>
        <w:pStyle w:val="ListParagraph"/>
        <w:rPr>
          <w:rFonts w:ascii="Times New Roman" w:hAnsi="Times New Roman" w:cs="Times New Roman"/>
          <w:sz w:val="24"/>
        </w:rPr>
      </w:pPr>
    </w:p>
    <w:p w14:paraId="3D1F4A04" w14:textId="62A55A02" w:rsidR="00733E0A" w:rsidRPr="0089010D" w:rsidRDefault="00733E0A" w:rsidP="00733E0A">
      <w:pPr>
        <w:pStyle w:val="ListParagraph"/>
        <w:numPr>
          <w:ilvl w:val="0"/>
          <w:numId w:val="7"/>
        </w:numPr>
        <w:rPr>
          <w:rFonts w:ascii="Times New Roman" w:hAnsi="Times New Roman" w:cs="Times New Roman"/>
          <w:sz w:val="24"/>
        </w:rPr>
      </w:pPr>
      <w:r w:rsidRPr="0089010D">
        <w:rPr>
          <w:rFonts w:ascii="Times New Roman" w:hAnsi="Times New Roman" w:cs="Times New Roman"/>
          <w:sz w:val="24"/>
        </w:rPr>
        <w:t>Stimulate technological innovation.</w:t>
      </w:r>
    </w:p>
    <w:p w14:paraId="74675690" w14:textId="77777777" w:rsidR="00733E0A" w:rsidRPr="0089010D" w:rsidRDefault="00733E0A" w:rsidP="00733E0A">
      <w:pPr>
        <w:numPr>
          <w:ilvl w:val="0"/>
          <w:numId w:val="7"/>
        </w:numPr>
        <w:rPr>
          <w:rFonts w:ascii="Times New Roman" w:hAnsi="Times New Roman" w:cs="Times New Roman"/>
          <w:sz w:val="24"/>
        </w:rPr>
      </w:pPr>
      <w:r w:rsidRPr="0089010D">
        <w:rPr>
          <w:rFonts w:ascii="Times New Roman" w:hAnsi="Times New Roman" w:cs="Times New Roman"/>
          <w:sz w:val="24"/>
        </w:rPr>
        <w:t>Meet Federal research and development needs.</w:t>
      </w:r>
    </w:p>
    <w:p w14:paraId="3B70CDB8" w14:textId="77777777" w:rsidR="00733E0A" w:rsidRPr="0089010D" w:rsidRDefault="00733E0A" w:rsidP="00733E0A">
      <w:pPr>
        <w:numPr>
          <w:ilvl w:val="0"/>
          <w:numId w:val="7"/>
        </w:numPr>
        <w:rPr>
          <w:rFonts w:ascii="Times New Roman" w:hAnsi="Times New Roman" w:cs="Times New Roman"/>
          <w:sz w:val="24"/>
        </w:rPr>
      </w:pPr>
      <w:r w:rsidRPr="0089010D">
        <w:rPr>
          <w:rFonts w:ascii="Times New Roman" w:hAnsi="Times New Roman" w:cs="Times New Roman"/>
          <w:sz w:val="24"/>
        </w:rPr>
        <w:t>Foster and encourage participation in innovation and entrepreneurship by women and socially or economically disadvantaged persons.</w:t>
      </w:r>
    </w:p>
    <w:p w14:paraId="7190EBF9" w14:textId="5197A650" w:rsidR="00733E0A" w:rsidRDefault="00733E0A" w:rsidP="00733E0A">
      <w:pPr>
        <w:numPr>
          <w:ilvl w:val="0"/>
          <w:numId w:val="7"/>
        </w:numPr>
        <w:rPr>
          <w:rFonts w:ascii="Times New Roman" w:hAnsi="Times New Roman" w:cs="Times New Roman"/>
          <w:sz w:val="24"/>
        </w:rPr>
      </w:pPr>
      <w:r w:rsidRPr="0089010D">
        <w:rPr>
          <w:rFonts w:ascii="Times New Roman" w:hAnsi="Times New Roman" w:cs="Times New Roman"/>
          <w:sz w:val="24"/>
        </w:rPr>
        <w:t>Increase private-sector commercialization of innovations derived from Federal research and development funding.</w:t>
      </w:r>
      <w:r w:rsidR="000172CF" w:rsidRPr="0089010D">
        <w:rPr>
          <w:rFonts w:ascii="Times New Roman" w:hAnsi="Times New Roman" w:cs="Times New Roman"/>
          <w:sz w:val="24"/>
        </w:rPr>
        <w:t xml:space="preserve"> </w:t>
      </w:r>
      <w:sdt>
        <w:sdtPr>
          <w:rPr>
            <w:rFonts w:ascii="Times New Roman" w:hAnsi="Times New Roman" w:cs="Times New Roman"/>
            <w:sz w:val="24"/>
          </w:rPr>
          <w:id w:val="1363873372"/>
          <w:citation/>
        </w:sdtPr>
        <w:sdtEndPr/>
        <w:sdtContent>
          <w:r w:rsidR="000172CF" w:rsidRPr="0089010D">
            <w:rPr>
              <w:rFonts w:ascii="Times New Roman" w:hAnsi="Times New Roman" w:cs="Times New Roman"/>
              <w:sz w:val="24"/>
            </w:rPr>
            <w:fldChar w:fldCharType="begin"/>
          </w:r>
          <w:r w:rsidR="000172CF" w:rsidRPr="0089010D">
            <w:rPr>
              <w:rFonts w:ascii="Times New Roman" w:hAnsi="Times New Roman" w:cs="Times New Roman"/>
              <w:sz w:val="24"/>
            </w:rPr>
            <w:instrText xml:space="preserve"> CITATION Sma18 \l 1033 </w:instrText>
          </w:r>
          <w:r w:rsidR="000172CF"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(SBIR, 2018)</w:t>
          </w:r>
          <w:r w:rsidR="000172CF" w:rsidRPr="0089010D">
            <w:rPr>
              <w:rFonts w:ascii="Times New Roman" w:hAnsi="Times New Roman" w:cs="Times New Roman"/>
              <w:sz w:val="24"/>
            </w:rPr>
            <w:fldChar w:fldCharType="end"/>
          </w:r>
        </w:sdtContent>
      </w:sdt>
    </w:p>
    <w:p w14:paraId="6F2A659E" w14:textId="171A982B" w:rsidR="00A16072" w:rsidRPr="0089010D" w:rsidRDefault="008A58B2" w:rsidP="001745D1">
      <w:pPr>
        <w:spacing w:line="276" w:lineRule="auto"/>
        <w:rPr>
          <w:rFonts w:ascii="Times New Roman" w:hAnsi="Times New Roman" w:cs="Times New Roman"/>
          <w:sz w:val="24"/>
        </w:rPr>
      </w:pPr>
      <w:r w:rsidRPr="008A58B2">
        <w:rPr>
          <w:rFonts w:ascii="Times New Roman" w:hAnsi="Times New Roman" w:cs="Times New Roman"/>
          <w:sz w:val="24"/>
        </w:rPr>
        <w:t xml:space="preserve">This type of broad support is particularly important, since small businesses are one of the primary drivers of job creation within the United States </w:t>
      </w:r>
      <w:sdt>
        <w:sdtPr>
          <w:rPr>
            <w:rFonts w:ascii="Times New Roman" w:hAnsi="Times New Roman" w:cs="Times New Roman"/>
            <w:sz w:val="24"/>
          </w:rPr>
          <w:id w:val="859706859"/>
          <w:citation/>
        </w:sdtPr>
        <w:sdtEndPr/>
        <w:sdtContent>
          <w:r w:rsidRPr="008A58B2">
            <w:rPr>
              <w:rFonts w:ascii="Times New Roman" w:hAnsi="Times New Roman" w:cs="Times New Roman"/>
              <w:sz w:val="24"/>
            </w:rPr>
            <w:fldChar w:fldCharType="begin"/>
          </w:r>
          <w:r w:rsidRPr="008A58B2">
            <w:rPr>
              <w:rFonts w:ascii="Times New Roman" w:hAnsi="Times New Roman" w:cs="Times New Roman"/>
              <w:sz w:val="24"/>
            </w:rPr>
            <w:instrText xml:space="preserve"> CITATION Hwa10 \l 1033 </w:instrText>
          </w:r>
          <w:r w:rsidRPr="008A58B2">
            <w:rPr>
              <w:rFonts w:ascii="Times New Roman" w:hAnsi="Times New Roman" w:cs="Times New Roman"/>
              <w:sz w:val="24"/>
            </w:rPr>
            <w:fldChar w:fldCharType="separate"/>
          </w:r>
          <w:r w:rsidR="00500094" w:rsidRPr="00500094">
            <w:rPr>
              <w:rFonts w:ascii="Times New Roman" w:hAnsi="Times New Roman" w:cs="Times New Roman"/>
              <w:noProof/>
              <w:sz w:val="24"/>
            </w:rPr>
            <w:t>(Hwaltinger, Jarmin, &amp; Miranda, 2010)</w:t>
          </w:r>
          <w:r w:rsidRPr="008A58B2">
            <w:rPr>
              <w:rFonts w:ascii="Times New Roman" w:hAnsi="Times New Roman" w:cs="Times New Roman"/>
              <w:sz w:val="24"/>
            </w:rPr>
            <w:fldChar w:fldCharType="end"/>
          </w:r>
        </w:sdtContent>
      </w:sdt>
      <w:r w:rsidRPr="008A58B2">
        <w:rPr>
          <w:rFonts w:ascii="Times New Roman" w:hAnsi="Times New Roman" w:cs="Times New Roman"/>
          <w:sz w:val="24"/>
        </w:rPr>
        <w:t>.</w:t>
      </w:r>
      <w:r>
        <w:rPr>
          <w:rFonts w:ascii="Times New Roman" w:hAnsi="Times New Roman" w:cs="Times New Roman"/>
          <w:sz w:val="24"/>
        </w:rPr>
        <w:t xml:space="preserve"> </w:t>
      </w:r>
      <w:r w:rsidR="00124373">
        <w:rPr>
          <w:rFonts w:ascii="Times New Roman" w:hAnsi="Times New Roman" w:cs="Times New Roman"/>
          <w:sz w:val="24"/>
        </w:rPr>
        <w:t xml:space="preserve">Researchers have shown that </w:t>
      </w:r>
      <w:r>
        <w:rPr>
          <w:rFonts w:ascii="Times New Roman" w:hAnsi="Times New Roman" w:cs="Times New Roman"/>
          <w:sz w:val="24"/>
        </w:rPr>
        <w:t>SBIR</w:t>
      </w:r>
      <w:r w:rsidRPr="008A58B2">
        <w:rPr>
          <w:rFonts w:ascii="Times New Roman" w:hAnsi="Times New Roman" w:cs="Times New Roman"/>
          <w:sz w:val="24"/>
        </w:rPr>
        <w:t xml:space="preserve"> funding </w:t>
      </w:r>
      <w:r w:rsidR="00124373">
        <w:rPr>
          <w:rFonts w:ascii="Times New Roman" w:hAnsi="Times New Roman" w:cs="Times New Roman"/>
          <w:sz w:val="24"/>
        </w:rPr>
        <w:t>is correlated with</w:t>
      </w:r>
      <w:r w:rsidRPr="008A58B2">
        <w:rPr>
          <w:rFonts w:ascii="Times New Roman" w:hAnsi="Times New Roman" w:cs="Times New Roman"/>
          <w:sz w:val="24"/>
        </w:rPr>
        <w:t xml:space="preserve"> positive </w:t>
      </w:r>
      <w:r w:rsidR="00E0235F">
        <w:rPr>
          <w:rFonts w:ascii="Times New Roman" w:hAnsi="Times New Roman" w:cs="Times New Roman"/>
          <w:sz w:val="24"/>
        </w:rPr>
        <w:t xml:space="preserve">economic </w:t>
      </w:r>
      <w:r w:rsidRPr="008A58B2">
        <w:rPr>
          <w:rFonts w:ascii="Times New Roman" w:hAnsi="Times New Roman" w:cs="Times New Roman"/>
          <w:sz w:val="24"/>
        </w:rPr>
        <w:t>effect</w:t>
      </w:r>
      <w:r w:rsidR="00124373">
        <w:rPr>
          <w:rFonts w:ascii="Times New Roman" w:hAnsi="Times New Roman" w:cs="Times New Roman"/>
          <w:sz w:val="24"/>
        </w:rPr>
        <w:t>s</w:t>
      </w:r>
      <w:r w:rsidR="008D116F">
        <w:rPr>
          <w:rFonts w:ascii="Times New Roman" w:hAnsi="Times New Roman" w:cs="Times New Roman"/>
          <w:sz w:val="24"/>
        </w:rPr>
        <w:t>, evidenced by the following findings</w:t>
      </w:r>
      <w:r w:rsidRPr="008A58B2">
        <w:rPr>
          <w:rFonts w:ascii="Times New Roman" w:hAnsi="Times New Roman" w:cs="Times New Roman"/>
          <w:sz w:val="24"/>
        </w:rPr>
        <w:t xml:space="preserve">. Research published in the Journal of Business Venturing </w:t>
      </w:r>
      <w:r w:rsidR="00EF682D">
        <w:rPr>
          <w:rFonts w:ascii="Times New Roman" w:hAnsi="Times New Roman" w:cs="Times New Roman"/>
          <w:sz w:val="24"/>
        </w:rPr>
        <w:t>suggest</w:t>
      </w:r>
      <w:r w:rsidRPr="008A58B2">
        <w:rPr>
          <w:rFonts w:ascii="Times New Roman" w:hAnsi="Times New Roman" w:cs="Times New Roman"/>
          <w:sz w:val="24"/>
        </w:rPr>
        <w:t>s</w:t>
      </w:r>
      <w:r w:rsidR="00EF682D">
        <w:rPr>
          <w:rFonts w:ascii="Times New Roman" w:hAnsi="Times New Roman" w:cs="Times New Roman"/>
          <w:sz w:val="24"/>
        </w:rPr>
        <w:t xml:space="preserve"> a linkage between receiving</w:t>
      </w:r>
      <w:r w:rsidRPr="008A58B2">
        <w:rPr>
          <w:rFonts w:ascii="Times New Roman" w:hAnsi="Times New Roman" w:cs="Times New Roman"/>
          <w:sz w:val="24"/>
        </w:rPr>
        <w:t xml:space="preserve"> </w:t>
      </w:r>
      <w:r w:rsidR="00E0235F">
        <w:rPr>
          <w:rFonts w:ascii="Times New Roman" w:hAnsi="Times New Roman" w:cs="Times New Roman"/>
          <w:sz w:val="24"/>
        </w:rPr>
        <w:t xml:space="preserve">a US federal research grant </w:t>
      </w:r>
      <w:r w:rsidR="00EF682D">
        <w:rPr>
          <w:rFonts w:ascii="Times New Roman" w:hAnsi="Times New Roman" w:cs="Times New Roman"/>
          <w:sz w:val="24"/>
        </w:rPr>
        <w:t>and an increased likelihood of</w:t>
      </w:r>
      <w:r w:rsidR="00E0235F" w:rsidRPr="00E0235F">
        <w:rPr>
          <w:rFonts w:ascii="Times New Roman" w:hAnsi="Times New Roman" w:cs="Times New Roman"/>
          <w:sz w:val="24"/>
        </w:rPr>
        <w:t xml:space="preserve"> receiv</w:t>
      </w:r>
      <w:r w:rsidR="00EF682D">
        <w:rPr>
          <w:rFonts w:ascii="Times New Roman" w:hAnsi="Times New Roman" w:cs="Times New Roman"/>
          <w:sz w:val="24"/>
        </w:rPr>
        <w:t>ing</w:t>
      </w:r>
      <w:r w:rsidR="00E0235F" w:rsidRPr="00E0235F">
        <w:rPr>
          <w:rFonts w:ascii="Times New Roman" w:hAnsi="Times New Roman" w:cs="Times New Roman"/>
          <w:sz w:val="24"/>
        </w:rPr>
        <w:t xml:space="preserve"> follow on VC</w:t>
      </w:r>
      <w:r w:rsidR="00EF682D">
        <w:rPr>
          <w:rFonts w:ascii="Times New Roman" w:hAnsi="Times New Roman" w:cs="Times New Roman"/>
          <w:sz w:val="24"/>
        </w:rPr>
        <w:t xml:space="preserve"> funding</w:t>
      </w:r>
      <w:r w:rsidR="00E0235F" w:rsidRPr="00E0235F">
        <w:rPr>
          <w:rFonts w:ascii="Times New Roman" w:hAnsi="Times New Roman" w:cs="Times New Roman"/>
          <w:sz w:val="24"/>
        </w:rPr>
        <w:t xml:space="preserve"> than those that did not </w:t>
      </w:r>
      <w:sdt>
        <w:sdtPr>
          <w:rPr>
            <w:rFonts w:ascii="Times New Roman" w:hAnsi="Times New Roman" w:cs="Times New Roman"/>
            <w:sz w:val="24"/>
          </w:rPr>
          <w:id w:val="725413046"/>
          <w:citation/>
        </w:sdtPr>
        <w:sdtEndPr/>
        <w:sdtContent>
          <w:r w:rsidRPr="008A58B2">
            <w:rPr>
              <w:rFonts w:ascii="Times New Roman" w:hAnsi="Times New Roman" w:cs="Times New Roman"/>
              <w:sz w:val="24"/>
            </w:rPr>
            <w:fldChar w:fldCharType="begin"/>
          </w:r>
          <w:r w:rsidRPr="008A58B2">
            <w:rPr>
              <w:rFonts w:ascii="Times New Roman" w:hAnsi="Times New Roman" w:cs="Times New Roman"/>
              <w:sz w:val="24"/>
            </w:rPr>
            <w:instrText xml:space="preserve"> CITATION Isl18 \l 1033 </w:instrText>
          </w:r>
          <w:r w:rsidRPr="008A58B2">
            <w:rPr>
              <w:rFonts w:ascii="Times New Roman" w:hAnsi="Times New Roman" w:cs="Times New Roman"/>
              <w:sz w:val="24"/>
            </w:rPr>
            <w:fldChar w:fldCharType="separate"/>
          </w:r>
          <w:r w:rsidR="00500094" w:rsidRPr="00500094">
            <w:rPr>
              <w:rFonts w:ascii="Times New Roman" w:hAnsi="Times New Roman" w:cs="Times New Roman"/>
              <w:noProof/>
              <w:sz w:val="24"/>
            </w:rPr>
            <w:t>(Islam, Fremeth, &amp; Marcus, 2018)</w:t>
          </w:r>
          <w:r w:rsidRPr="008A58B2">
            <w:rPr>
              <w:rFonts w:ascii="Times New Roman" w:hAnsi="Times New Roman" w:cs="Times New Roman"/>
              <w:sz w:val="24"/>
            </w:rPr>
            <w:fldChar w:fldCharType="end"/>
          </w:r>
        </w:sdtContent>
      </w:sdt>
      <w:r w:rsidRPr="008A58B2">
        <w:rPr>
          <w:rFonts w:ascii="Times New Roman" w:hAnsi="Times New Roman" w:cs="Times New Roman"/>
          <w:sz w:val="24"/>
        </w:rPr>
        <w:t xml:space="preserve">. </w:t>
      </w:r>
      <w:r w:rsidR="00EF682D" w:rsidRPr="00EF682D">
        <w:rPr>
          <w:rFonts w:ascii="Times New Roman" w:hAnsi="Times New Roman" w:cs="Times New Roman"/>
          <w:sz w:val="24"/>
        </w:rPr>
        <w:t>T</w:t>
      </w:r>
      <w:r w:rsidR="00EF682D">
        <w:rPr>
          <w:rFonts w:ascii="Times New Roman" w:hAnsi="Times New Roman" w:cs="Times New Roman"/>
          <w:sz w:val="24"/>
        </w:rPr>
        <w:t>o do so, t</w:t>
      </w:r>
      <w:r w:rsidR="00EF682D" w:rsidRPr="00EF682D">
        <w:rPr>
          <w:rFonts w:ascii="Times New Roman" w:hAnsi="Times New Roman" w:cs="Times New Roman"/>
          <w:sz w:val="24"/>
        </w:rPr>
        <w:t xml:space="preserve">his study used a dataset of clean energy companies within the United States. </w:t>
      </w:r>
      <w:r w:rsidR="006A0EAF">
        <w:rPr>
          <w:rFonts w:ascii="Times New Roman" w:hAnsi="Times New Roman" w:cs="Times New Roman"/>
          <w:sz w:val="24"/>
        </w:rPr>
        <w:t xml:space="preserve">The study controlled for </w:t>
      </w:r>
      <w:r w:rsidR="00E0235F">
        <w:rPr>
          <w:rFonts w:ascii="Times New Roman" w:hAnsi="Times New Roman" w:cs="Times New Roman"/>
          <w:sz w:val="24"/>
        </w:rPr>
        <w:t xml:space="preserve">past VC funding, past grants received, firm age, total VC investment in a year, and other regional, sectoral, and temporal effects. </w:t>
      </w:r>
      <w:r w:rsidR="00EF682D">
        <w:rPr>
          <w:rFonts w:ascii="Times New Roman" w:hAnsi="Times New Roman" w:cs="Times New Roman"/>
          <w:sz w:val="24"/>
        </w:rPr>
        <w:t xml:space="preserve">However, the propensity score methodology used in </w:t>
      </w:r>
      <w:r w:rsidR="00AC2F11">
        <w:rPr>
          <w:rFonts w:ascii="Times New Roman" w:hAnsi="Times New Roman" w:cs="Times New Roman"/>
          <w:sz w:val="24"/>
        </w:rPr>
        <w:t>this analysis</w:t>
      </w:r>
      <w:r w:rsidR="00EF682D">
        <w:rPr>
          <w:rFonts w:ascii="Times New Roman" w:hAnsi="Times New Roman" w:cs="Times New Roman"/>
          <w:sz w:val="24"/>
        </w:rPr>
        <w:t xml:space="preserve"> yielded weak causal evidence, and so does not conclusively prove causality. </w:t>
      </w:r>
      <w:r w:rsidRPr="008A58B2">
        <w:rPr>
          <w:rFonts w:ascii="Times New Roman" w:hAnsi="Times New Roman" w:cs="Times New Roman"/>
          <w:sz w:val="24"/>
        </w:rPr>
        <w:t>Furthermore, the SBIR program supports, on average, five to seven times more early stage technological projects than venture capital</w:t>
      </w:r>
      <w:sdt>
        <w:sdtPr>
          <w:rPr>
            <w:rFonts w:ascii="Times New Roman" w:hAnsi="Times New Roman" w:cs="Times New Roman"/>
            <w:sz w:val="24"/>
          </w:rPr>
          <w:id w:val="2035071901"/>
          <w:citation/>
        </w:sdtPr>
        <w:sdtEndPr/>
        <w:sdtContent>
          <w:r w:rsidRPr="008A58B2">
            <w:rPr>
              <w:rFonts w:ascii="Times New Roman" w:hAnsi="Times New Roman" w:cs="Times New Roman"/>
              <w:sz w:val="24"/>
            </w:rPr>
            <w:fldChar w:fldCharType="begin"/>
          </w:r>
          <w:r w:rsidRPr="008A58B2">
            <w:rPr>
              <w:rFonts w:ascii="Times New Roman" w:hAnsi="Times New Roman" w:cs="Times New Roman"/>
              <w:sz w:val="24"/>
            </w:rPr>
            <w:instrText xml:space="preserve"> CITATION Kel12 \l 1033 </w:instrText>
          </w:r>
          <w:r w:rsidRPr="008A58B2">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(Keller &amp; Block, 2012)</w:t>
          </w:r>
          <w:r w:rsidRPr="008A58B2">
            <w:rPr>
              <w:rFonts w:ascii="Times New Roman" w:hAnsi="Times New Roman" w:cs="Times New Roman"/>
              <w:sz w:val="24"/>
            </w:rPr>
            <w:fldChar w:fldCharType="end"/>
          </w:r>
        </w:sdtContent>
      </w:sdt>
      <w:r w:rsidRPr="008A58B2">
        <w:rPr>
          <w:rFonts w:ascii="Times New Roman" w:hAnsi="Times New Roman" w:cs="Times New Roman"/>
          <w:sz w:val="24"/>
        </w:rPr>
        <w:t>. While</w:t>
      </w:r>
      <w:r>
        <w:rPr>
          <w:rFonts w:ascii="Times New Roman" w:hAnsi="Times New Roman" w:cs="Times New Roman"/>
          <w:sz w:val="24"/>
        </w:rPr>
        <w:t xml:space="preserve"> only about 50% of all SBIR-funded projects are commercialized</w:t>
      </w:r>
      <w:sdt>
        <w:sdtPr>
          <w:rPr>
            <w:rFonts w:ascii="Times New Roman" w:hAnsi="Times New Roman" w:cs="Times New Roman"/>
            <w:sz w:val="24"/>
          </w:rPr>
          <w:id w:val="2102978955"/>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CITATION Lin12 \t  \l 1033 </w:instrText>
          </w:r>
          <w:r>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(Link &amp; Scott, 2010)</w:t>
          </w:r>
          <w:r>
            <w:rPr>
              <w:rFonts w:ascii="Times New Roman" w:hAnsi="Times New Roman" w:cs="Times New Roman"/>
              <w:sz w:val="24"/>
            </w:rPr>
            <w:fldChar w:fldCharType="end"/>
          </w:r>
        </w:sdtContent>
      </w:sdt>
      <w:r w:rsidRPr="008A58B2">
        <w:rPr>
          <w:rFonts w:ascii="Times New Roman" w:hAnsi="Times New Roman" w:cs="Times New Roman"/>
          <w:sz w:val="24"/>
        </w:rPr>
        <w:t>, Albert Link and John Scott propose that there may be significant run-on positive effects at other corporations that result from the SBIR program</w:t>
      </w:r>
      <w:sdt>
        <w:sdtPr>
          <w:rPr>
            <w:rFonts w:ascii="Times New Roman" w:hAnsi="Times New Roman" w:cs="Times New Roman"/>
            <w:sz w:val="24"/>
          </w:rPr>
          <w:id w:val="-361827918"/>
          <w:citation/>
        </w:sdtPr>
        <w:sdtEndPr/>
        <w:sdtContent>
          <w:r w:rsidRPr="008A58B2">
            <w:rPr>
              <w:rFonts w:ascii="Times New Roman" w:hAnsi="Times New Roman" w:cs="Times New Roman"/>
              <w:sz w:val="24"/>
            </w:rPr>
            <w:fldChar w:fldCharType="begin"/>
          </w:r>
          <w:r>
            <w:rPr>
              <w:rFonts w:ascii="Times New Roman" w:hAnsi="Times New Roman" w:cs="Times New Roman"/>
              <w:sz w:val="24"/>
            </w:rPr>
            <w:instrText xml:space="preserve">CITATION Placeholder1 \t  \l 1033 </w:instrText>
          </w:r>
          <w:r w:rsidRPr="008A58B2">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(Link &amp; Scott, 2012)</w:t>
          </w:r>
          <w:r w:rsidRPr="008A58B2">
            <w:rPr>
              <w:rFonts w:ascii="Times New Roman" w:hAnsi="Times New Roman" w:cs="Times New Roman"/>
              <w:sz w:val="24"/>
            </w:rPr>
            <w:fldChar w:fldCharType="end"/>
          </w:r>
        </w:sdtContent>
      </w:sdt>
      <w:r w:rsidRPr="008A58B2">
        <w:rPr>
          <w:rFonts w:ascii="Times New Roman" w:hAnsi="Times New Roman" w:cs="Times New Roman"/>
          <w:sz w:val="24"/>
        </w:rPr>
        <w:t xml:space="preserve">. </w:t>
      </w:r>
    </w:p>
    <w:p w14:paraId="45AB69B4" w14:textId="60B59751" w:rsidR="004253D4" w:rsidRDefault="00EC4C4F"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However, </w:t>
      </w:r>
      <w:r w:rsidR="00AC2F11">
        <w:rPr>
          <w:rFonts w:ascii="Times New Roman" w:hAnsi="Times New Roman" w:cs="Times New Roman"/>
          <w:sz w:val="24"/>
        </w:rPr>
        <w:t>evidence produced</w:t>
      </w:r>
      <w:r w:rsidRPr="0089010D">
        <w:rPr>
          <w:rFonts w:ascii="Times New Roman" w:hAnsi="Times New Roman" w:cs="Times New Roman"/>
          <w:sz w:val="24"/>
        </w:rPr>
        <w:t xml:space="preserve"> within the last three years suggests that there is an imbalance in how SBIR reaches out to women- and minority-owned small businesses. In 2015, Tanaga Boozer, a former SBIR awardee and employee of the USPTO, indicated that the program was not adequately reaching out to women and minority innovators</w:t>
      </w:r>
      <w:sdt>
        <w:sdtPr>
          <w:rPr>
            <w:rFonts w:ascii="Times New Roman" w:hAnsi="Times New Roman" w:cs="Times New Roman"/>
            <w:sz w:val="24"/>
          </w:rPr>
          <w:id w:val="-1168556327"/>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CITATION Com15 \t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(Committee on Capitalizing on Science, Technology, and Innovation, 2015)</w:t>
          </w:r>
          <w:r w:rsidRPr="0089010D">
            <w:rPr>
              <w:rFonts w:ascii="Times New Roman" w:hAnsi="Times New Roman" w:cs="Times New Roman"/>
              <w:sz w:val="24"/>
            </w:rPr>
            <w:fldChar w:fldCharType="end"/>
          </w:r>
        </w:sdtContent>
      </w:sdt>
      <w:r w:rsidRPr="0089010D">
        <w:rPr>
          <w:rFonts w:ascii="Times New Roman" w:hAnsi="Times New Roman" w:cs="Times New Roman"/>
          <w:sz w:val="24"/>
        </w:rPr>
        <w:t>. Evidence continued to grow during 2015, where a book published by the NIH found that SBIR definitions of “socially and economically disadvantaged”</w:t>
      </w:r>
      <w:r w:rsidR="009D551F">
        <w:rPr>
          <w:rFonts w:ascii="Times New Roman" w:hAnsi="Times New Roman" w:cs="Times New Roman"/>
          <w:sz w:val="24"/>
        </w:rPr>
        <w:t>,</w:t>
      </w:r>
      <w:r w:rsidRPr="0089010D">
        <w:rPr>
          <w:rFonts w:ascii="Times New Roman" w:hAnsi="Times New Roman" w:cs="Times New Roman"/>
          <w:sz w:val="24"/>
        </w:rPr>
        <w:t xml:space="preserve"> </w:t>
      </w:r>
      <w:r w:rsidR="009D551F">
        <w:rPr>
          <w:rFonts w:ascii="Times New Roman" w:hAnsi="Times New Roman" w:cs="Times New Roman"/>
          <w:sz w:val="24"/>
        </w:rPr>
        <w:t>inflated S/ED grant numbers, due</w:t>
      </w:r>
      <w:r w:rsidR="00EC1BCF">
        <w:rPr>
          <w:rFonts w:ascii="Times New Roman" w:hAnsi="Times New Roman" w:cs="Times New Roman"/>
          <w:sz w:val="24"/>
        </w:rPr>
        <w:t xml:space="preserve"> to an overrepresentation of </w:t>
      </w:r>
      <w:r w:rsidRPr="0089010D">
        <w:rPr>
          <w:rFonts w:ascii="Times New Roman" w:hAnsi="Times New Roman" w:cs="Times New Roman"/>
          <w:sz w:val="24"/>
        </w:rPr>
        <w:t xml:space="preserve">Asian-Americans </w:t>
      </w:r>
      <w:r w:rsidR="009D551F">
        <w:rPr>
          <w:rFonts w:ascii="Times New Roman" w:hAnsi="Times New Roman" w:cs="Times New Roman"/>
          <w:sz w:val="24"/>
        </w:rPr>
        <w:t>in</w:t>
      </w:r>
      <w:r w:rsidR="00772462">
        <w:rPr>
          <w:rFonts w:ascii="Times New Roman" w:hAnsi="Times New Roman" w:cs="Times New Roman"/>
          <w:sz w:val="24"/>
        </w:rPr>
        <w:t xml:space="preserve"> </w:t>
      </w:r>
      <w:r w:rsidR="009D551F">
        <w:rPr>
          <w:rFonts w:ascii="Times New Roman" w:hAnsi="Times New Roman" w:cs="Times New Roman"/>
          <w:sz w:val="24"/>
        </w:rPr>
        <w:t>entrepreneurship</w:t>
      </w:r>
      <w:r w:rsidRPr="0089010D">
        <w:rPr>
          <w:rFonts w:ascii="Times New Roman" w:hAnsi="Times New Roman" w:cs="Times New Roman"/>
          <w:sz w:val="24"/>
        </w:rPr>
        <w:t xml:space="preserve"> </w:t>
      </w:r>
      <w:sdt>
        <w:sdtPr>
          <w:rPr>
            <w:rFonts w:ascii="Times New Roman" w:hAnsi="Times New Roman" w:cs="Times New Roman"/>
            <w:sz w:val="24"/>
          </w:rPr>
          <w:id w:val="-1682121108"/>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Nat15 \l 1033 </w:instrText>
          </w:r>
          <w:r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(National Academies of Sciences, Engineering, and Medicine, 2015)</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This is at odds with </w:t>
      </w:r>
      <w:r w:rsidR="00BA1402">
        <w:rPr>
          <w:rFonts w:ascii="Times New Roman" w:hAnsi="Times New Roman" w:cs="Times New Roman"/>
          <w:sz w:val="24"/>
        </w:rPr>
        <w:t>Congressional</w:t>
      </w:r>
      <w:r w:rsidRPr="0089010D">
        <w:rPr>
          <w:rFonts w:ascii="Times New Roman" w:hAnsi="Times New Roman" w:cs="Times New Roman"/>
          <w:sz w:val="24"/>
        </w:rPr>
        <w:t xml:space="preserve"> objectives to generally reach out to women and minorities </w:t>
      </w:r>
      <w:sdt>
        <w:sdtPr>
          <w:rPr>
            <w:rFonts w:ascii="Times New Roman" w:hAnsi="Times New Roman" w:cs="Times New Roman"/>
            <w:sz w:val="24"/>
          </w:rPr>
          <w:id w:val="-4755362"/>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Nat15 \l 1033 </w:instrText>
          </w:r>
          <w:r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(National Academies of Sciences, Engineering, and Medicine, 2015)</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w:t>
      </w:r>
      <w:r w:rsidR="00954699" w:rsidRPr="0089010D">
        <w:rPr>
          <w:rFonts w:ascii="Times New Roman" w:hAnsi="Times New Roman" w:cs="Times New Roman"/>
          <w:sz w:val="24"/>
        </w:rPr>
        <w:t>F</w:t>
      </w:r>
      <w:r w:rsidR="002B085E">
        <w:rPr>
          <w:rFonts w:ascii="Times New Roman" w:hAnsi="Times New Roman" w:cs="Times New Roman"/>
          <w:sz w:val="24"/>
        </w:rPr>
        <w:t>urthermore</w:t>
      </w:r>
      <w:r w:rsidR="00954699" w:rsidRPr="0089010D">
        <w:rPr>
          <w:rFonts w:ascii="Times New Roman" w:hAnsi="Times New Roman" w:cs="Times New Roman"/>
          <w:sz w:val="24"/>
        </w:rPr>
        <w:t>, all of the most recent agency-specific reports on SBIR participatory agencies</w:t>
      </w:r>
      <w:r w:rsidR="009D551F">
        <w:rPr>
          <w:rFonts w:ascii="Times New Roman" w:hAnsi="Times New Roman" w:cs="Times New Roman"/>
          <w:sz w:val="24"/>
        </w:rPr>
        <w:t xml:space="preserve"> </w:t>
      </w:r>
      <w:r w:rsidR="009D551F" w:rsidRPr="009D551F">
        <w:rPr>
          <w:rFonts w:ascii="Times New Roman" w:hAnsi="Times New Roman" w:cs="Times New Roman"/>
          <w:sz w:val="24"/>
        </w:rPr>
        <w:t>indicate severe agency failure in their outreach to women and minorities</w:t>
      </w:r>
      <w:r w:rsidR="009D551F">
        <w:rPr>
          <w:rFonts w:ascii="Times New Roman" w:hAnsi="Times New Roman" w:cs="Times New Roman"/>
          <w:sz w:val="24"/>
        </w:rPr>
        <w:t>. The agencies evaluated include</w:t>
      </w:r>
      <w:r w:rsidR="00954699" w:rsidRPr="0089010D">
        <w:rPr>
          <w:rFonts w:ascii="Times New Roman" w:hAnsi="Times New Roman" w:cs="Times New Roman"/>
          <w:sz w:val="24"/>
        </w:rPr>
        <w:t xml:space="preserve"> DoD, NASA, NSF, NIH, and DOE, </w:t>
      </w:r>
      <w:sdt>
        <w:sdtPr>
          <w:rPr>
            <w:rFonts w:ascii="Times New Roman" w:hAnsi="Times New Roman" w:cs="Times New Roman"/>
            <w:sz w:val="24"/>
          </w:rPr>
          <w:id w:val="1811275511"/>
          <w:citation/>
        </w:sdtPr>
        <w:sdtEndPr/>
        <w:sdtContent>
          <w:r w:rsidR="00492537" w:rsidRPr="0089010D">
            <w:rPr>
              <w:rFonts w:ascii="Times New Roman" w:hAnsi="Times New Roman" w:cs="Times New Roman"/>
              <w:sz w:val="24"/>
            </w:rPr>
            <w:fldChar w:fldCharType="begin"/>
          </w:r>
          <w:r w:rsidR="0099038F" w:rsidRPr="0089010D">
            <w:rPr>
              <w:rFonts w:ascii="Times New Roman" w:hAnsi="Times New Roman" w:cs="Times New Roman"/>
              <w:sz w:val="24"/>
            </w:rPr>
            <w:instrText xml:space="preserve">CITATION Nat16 \l 1033 </w:instrText>
          </w:r>
          <w:r w:rsidR="00492537"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2016)</w:t>
          </w:r>
          <w:r w:rsidR="00492537" w:rsidRPr="0089010D">
            <w:rPr>
              <w:rFonts w:ascii="Times New Roman" w:hAnsi="Times New Roman" w:cs="Times New Roman"/>
              <w:sz w:val="24"/>
            </w:rPr>
            <w:fldChar w:fldCharType="end"/>
          </w:r>
        </w:sdtContent>
      </w:sdt>
      <w:sdt>
        <w:sdtPr>
          <w:rPr>
            <w:rFonts w:ascii="Times New Roman" w:hAnsi="Times New Roman" w:cs="Times New Roman"/>
            <w:sz w:val="24"/>
          </w:rPr>
          <w:id w:val="1051505144"/>
          <w:citation/>
        </w:sdtPr>
        <w:sdtEndPr/>
        <w:sdtContent>
          <w:r w:rsidR="00492537" w:rsidRPr="0089010D">
            <w:rPr>
              <w:rFonts w:ascii="Times New Roman" w:hAnsi="Times New Roman" w:cs="Times New Roman"/>
              <w:sz w:val="24"/>
            </w:rPr>
            <w:fldChar w:fldCharType="begin"/>
          </w:r>
          <w:r w:rsidR="0099038F" w:rsidRPr="0089010D">
            <w:rPr>
              <w:rFonts w:ascii="Times New Roman" w:hAnsi="Times New Roman" w:cs="Times New Roman"/>
              <w:sz w:val="24"/>
            </w:rPr>
            <w:instrText xml:space="preserve">CITATION Nat14 \l 1033 </w:instrText>
          </w:r>
          <w:r w:rsidR="00492537"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2014)</w:t>
          </w:r>
          <w:r w:rsidR="00492537" w:rsidRPr="0089010D">
            <w:rPr>
              <w:rFonts w:ascii="Times New Roman" w:hAnsi="Times New Roman" w:cs="Times New Roman"/>
              <w:sz w:val="24"/>
            </w:rPr>
            <w:fldChar w:fldCharType="end"/>
          </w:r>
        </w:sdtContent>
      </w:sdt>
      <w:sdt>
        <w:sdtPr>
          <w:rPr>
            <w:rFonts w:ascii="Times New Roman" w:hAnsi="Times New Roman" w:cs="Times New Roman"/>
            <w:sz w:val="24"/>
          </w:rPr>
          <w:id w:val="1141847852"/>
          <w:citation/>
        </w:sdtPr>
        <w:sdtEndPr/>
        <w:sdtContent>
          <w:r w:rsidR="00492537" w:rsidRPr="0089010D">
            <w:rPr>
              <w:rFonts w:ascii="Times New Roman" w:hAnsi="Times New Roman" w:cs="Times New Roman"/>
              <w:sz w:val="24"/>
            </w:rPr>
            <w:fldChar w:fldCharType="begin"/>
          </w:r>
          <w:r w:rsidR="0099038F" w:rsidRPr="0089010D">
            <w:rPr>
              <w:rFonts w:ascii="Times New Roman" w:hAnsi="Times New Roman" w:cs="Times New Roman"/>
              <w:sz w:val="24"/>
            </w:rPr>
            <w:instrText xml:space="preserve">CITATION Nat161 \l 1033 </w:instrText>
          </w:r>
          <w:r w:rsidR="00492537"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2016)</w:t>
          </w:r>
          <w:r w:rsidR="00492537" w:rsidRPr="0089010D">
            <w:rPr>
              <w:rFonts w:ascii="Times New Roman" w:hAnsi="Times New Roman" w:cs="Times New Roman"/>
              <w:sz w:val="24"/>
            </w:rPr>
            <w:fldChar w:fldCharType="end"/>
          </w:r>
        </w:sdtContent>
      </w:sdt>
      <w:sdt>
        <w:sdtPr>
          <w:rPr>
            <w:rFonts w:ascii="Times New Roman" w:hAnsi="Times New Roman" w:cs="Times New Roman"/>
            <w:sz w:val="24"/>
          </w:rPr>
          <w:id w:val="1065527519"/>
          <w:citation/>
        </w:sdtPr>
        <w:sdtEndPr/>
        <w:sdtContent>
          <w:r w:rsidR="000E6E62" w:rsidRPr="0089010D">
            <w:rPr>
              <w:rFonts w:ascii="Times New Roman" w:hAnsi="Times New Roman" w:cs="Times New Roman"/>
              <w:sz w:val="24"/>
            </w:rPr>
            <w:fldChar w:fldCharType="begin"/>
          </w:r>
          <w:r w:rsidR="0099038F" w:rsidRPr="0089010D">
            <w:rPr>
              <w:rFonts w:ascii="Times New Roman" w:hAnsi="Times New Roman" w:cs="Times New Roman"/>
              <w:sz w:val="24"/>
            </w:rPr>
            <w:instrText xml:space="preserve">CITATION Nat151 \l 1033 </w:instrText>
          </w:r>
          <w:r w:rsidR="000E6E62"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2015)</w:t>
          </w:r>
          <w:r w:rsidR="000E6E62" w:rsidRPr="0089010D">
            <w:rPr>
              <w:rFonts w:ascii="Times New Roman" w:hAnsi="Times New Roman" w:cs="Times New Roman"/>
              <w:sz w:val="24"/>
            </w:rPr>
            <w:fldChar w:fldCharType="end"/>
          </w:r>
        </w:sdtContent>
      </w:sdt>
      <w:sdt>
        <w:sdtPr>
          <w:rPr>
            <w:rFonts w:ascii="Times New Roman" w:hAnsi="Times New Roman" w:cs="Times New Roman"/>
            <w:sz w:val="24"/>
          </w:rPr>
          <w:id w:val="1478186367"/>
          <w:citation/>
        </w:sdtPr>
        <w:sdtEndPr/>
        <w:sdtContent>
          <w:r w:rsidR="000E6E62" w:rsidRPr="0089010D">
            <w:rPr>
              <w:rFonts w:ascii="Times New Roman" w:hAnsi="Times New Roman" w:cs="Times New Roman"/>
              <w:sz w:val="24"/>
            </w:rPr>
            <w:fldChar w:fldCharType="begin"/>
          </w:r>
          <w:r w:rsidR="0099038F" w:rsidRPr="0089010D">
            <w:rPr>
              <w:rFonts w:ascii="Times New Roman" w:hAnsi="Times New Roman" w:cs="Times New Roman"/>
              <w:sz w:val="24"/>
            </w:rPr>
            <w:instrText xml:space="preserve">CITATION Nat152 \l 1033 </w:instrText>
          </w:r>
          <w:r w:rsidR="000E6E62"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2015)</w:t>
          </w:r>
          <w:r w:rsidR="000E6E62" w:rsidRPr="0089010D">
            <w:rPr>
              <w:rFonts w:ascii="Times New Roman" w:hAnsi="Times New Roman" w:cs="Times New Roman"/>
              <w:sz w:val="24"/>
            </w:rPr>
            <w:fldChar w:fldCharType="end"/>
          </w:r>
        </w:sdtContent>
      </w:sdt>
      <w:r w:rsidR="00954699" w:rsidRPr="0089010D">
        <w:rPr>
          <w:rFonts w:ascii="Times New Roman" w:hAnsi="Times New Roman" w:cs="Times New Roman"/>
          <w:sz w:val="24"/>
        </w:rPr>
        <w:t>.</w:t>
      </w:r>
      <w:r w:rsidR="000531FA" w:rsidRPr="0089010D">
        <w:rPr>
          <w:rFonts w:ascii="Times New Roman" w:hAnsi="Times New Roman" w:cs="Times New Roman"/>
          <w:sz w:val="24"/>
        </w:rPr>
        <w:t xml:space="preserve"> </w:t>
      </w:r>
      <w:r w:rsidR="004253D4">
        <w:rPr>
          <w:rFonts w:ascii="Times New Roman" w:hAnsi="Times New Roman" w:cs="Times New Roman"/>
          <w:sz w:val="24"/>
        </w:rPr>
        <w:t>Figures 1</w:t>
      </w:r>
      <w:r w:rsidR="009D551F">
        <w:rPr>
          <w:rFonts w:ascii="Times New Roman" w:hAnsi="Times New Roman" w:cs="Times New Roman"/>
          <w:sz w:val="24"/>
        </w:rPr>
        <w:t xml:space="preserve"> and</w:t>
      </w:r>
      <w:r w:rsidR="00350FCB">
        <w:rPr>
          <w:rFonts w:ascii="Times New Roman" w:hAnsi="Times New Roman" w:cs="Times New Roman"/>
          <w:sz w:val="24"/>
        </w:rPr>
        <w:t xml:space="preserve"> </w:t>
      </w:r>
      <w:r w:rsidR="004253D4">
        <w:rPr>
          <w:rFonts w:ascii="Times New Roman" w:hAnsi="Times New Roman" w:cs="Times New Roman"/>
          <w:sz w:val="24"/>
        </w:rPr>
        <w:t>2</w:t>
      </w:r>
      <w:r w:rsidR="00EC1BCF">
        <w:rPr>
          <w:rFonts w:ascii="Times New Roman" w:hAnsi="Times New Roman" w:cs="Times New Roman"/>
          <w:sz w:val="24"/>
        </w:rPr>
        <w:t xml:space="preserve"> demonstrate trends for SBIR grants awarded to women over the last 15 years.</w:t>
      </w:r>
      <w:r w:rsidR="00350FCB">
        <w:rPr>
          <w:rFonts w:ascii="Times New Roman" w:hAnsi="Times New Roman" w:cs="Times New Roman"/>
          <w:sz w:val="24"/>
        </w:rPr>
        <w:t xml:space="preserve"> </w:t>
      </w:r>
      <w:r w:rsidR="00EC1BCF">
        <w:rPr>
          <w:rFonts w:ascii="Times New Roman" w:hAnsi="Times New Roman" w:cs="Times New Roman"/>
          <w:sz w:val="24"/>
        </w:rPr>
        <w:t xml:space="preserve">Figure </w:t>
      </w:r>
      <w:r w:rsidR="00350FCB">
        <w:rPr>
          <w:rFonts w:ascii="Times New Roman" w:hAnsi="Times New Roman" w:cs="Times New Roman"/>
          <w:sz w:val="24"/>
        </w:rPr>
        <w:t>3</w:t>
      </w:r>
      <w:r w:rsidR="004253D4">
        <w:rPr>
          <w:rFonts w:ascii="Times New Roman" w:hAnsi="Times New Roman" w:cs="Times New Roman"/>
          <w:sz w:val="24"/>
        </w:rPr>
        <w:t xml:space="preserve"> demonstrate trends for SBIR grants awarded to </w:t>
      </w:r>
      <w:r w:rsidR="00350FCB">
        <w:rPr>
          <w:rFonts w:ascii="Times New Roman" w:hAnsi="Times New Roman" w:cs="Times New Roman"/>
          <w:sz w:val="24"/>
        </w:rPr>
        <w:t>S/ED projects</w:t>
      </w:r>
      <w:r w:rsidR="004253D4">
        <w:rPr>
          <w:rFonts w:ascii="Times New Roman" w:hAnsi="Times New Roman" w:cs="Times New Roman"/>
          <w:sz w:val="24"/>
        </w:rPr>
        <w:t xml:space="preserve"> over the last 5 years.</w:t>
      </w:r>
    </w:p>
    <w:p w14:paraId="5C02FF6C" w14:textId="3E4A1FA0" w:rsidR="004253D4" w:rsidRPr="007C41AB" w:rsidRDefault="004253D4" w:rsidP="004253D4">
      <w:pPr>
        <w:pStyle w:val="Caption"/>
        <w:keepNext/>
        <w:rPr>
          <w:sz w:val="24"/>
        </w:rPr>
      </w:pPr>
      <w:r w:rsidRPr="007C41AB">
        <w:rPr>
          <w:sz w:val="24"/>
        </w:rPr>
        <w:t xml:space="preserve">Figure </w:t>
      </w:r>
      <w:r w:rsidRPr="007C41AB">
        <w:rPr>
          <w:sz w:val="24"/>
        </w:rPr>
        <w:fldChar w:fldCharType="begin"/>
      </w:r>
      <w:r w:rsidRPr="007C41AB">
        <w:rPr>
          <w:sz w:val="24"/>
        </w:rPr>
        <w:instrText xml:space="preserve"> SEQ Figure \* ARABIC </w:instrText>
      </w:r>
      <w:r w:rsidRPr="007C41AB">
        <w:rPr>
          <w:sz w:val="24"/>
        </w:rPr>
        <w:fldChar w:fldCharType="separate"/>
      </w:r>
      <w:r w:rsidR="00595166">
        <w:rPr>
          <w:noProof/>
          <w:sz w:val="24"/>
        </w:rPr>
        <w:t>1</w:t>
      </w:r>
      <w:r w:rsidRPr="007C41AB">
        <w:rPr>
          <w:sz w:val="24"/>
        </w:rPr>
        <w:fldChar w:fldCharType="end"/>
      </w:r>
      <w:r w:rsidRPr="007C41AB">
        <w:rPr>
          <w:sz w:val="24"/>
        </w:rPr>
        <w:t>: Women-Owned SBIR Awards 2002-2011</w:t>
      </w:r>
    </w:p>
    <w:p w14:paraId="7A0DB4B0" w14:textId="77777777" w:rsidR="004253D4" w:rsidRDefault="004253D4" w:rsidP="004253D4">
      <w:pPr>
        <w:keepNext/>
        <w:jc w:val="center"/>
      </w:pPr>
      <w:r w:rsidRPr="00734975">
        <w:rPr>
          <w:noProof/>
        </w:rPr>
        <w:drawing>
          <wp:inline distT="0" distB="0" distL="0" distR="0" wp14:anchorId="6D418B76" wp14:editId="06901CC4">
            <wp:extent cx="4686300" cy="2800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6300" cy="2800350"/>
                    </a:xfrm>
                    <a:prstGeom prst="rect">
                      <a:avLst/>
                    </a:prstGeom>
                  </pic:spPr>
                </pic:pic>
              </a:graphicData>
            </a:graphic>
          </wp:inline>
        </w:drawing>
      </w:r>
    </w:p>
    <w:p w14:paraId="75949A3F" w14:textId="77777777" w:rsidR="002B085E" w:rsidRDefault="004253D4" w:rsidP="002B085E">
      <w:pPr>
        <w:pStyle w:val="Caption"/>
        <w:jc w:val="center"/>
      </w:pPr>
      <w:r>
        <w:t xml:space="preserve">Source: </w:t>
      </w:r>
      <w:hyperlink r:id="rId14" w:anchor="61" w:history="1">
        <w:r w:rsidRPr="00314B7C">
          <w:rPr>
            <w:rStyle w:val="Hyperlink"/>
          </w:rPr>
          <w:t>https://www.nap.edu/read/21738/chapter/12#61</w:t>
        </w:r>
      </w:hyperlink>
    </w:p>
    <w:p w14:paraId="5718DD2E" w14:textId="7B90860D" w:rsidR="002B085E" w:rsidRDefault="004253D4" w:rsidP="002B085E">
      <w:pPr>
        <w:pStyle w:val="Caption"/>
        <w:rPr>
          <w:sz w:val="24"/>
        </w:rPr>
      </w:pPr>
      <w:r w:rsidRPr="00637530">
        <w:rPr>
          <w:sz w:val="24"/>
        </w:rPr>
        <w:t xml:space="preserve">Figure </w:t>
      </w:r>
      <w:r w:rsidRPr="00637530">
        <w:rPr>
          <w:sz w:val="24"/>
        </w:rPr>
        <w:fldChar w:fldCharType="begin"/>
      </w:r>
      <w:r w:rsidRPr="00637530">
        <w:rPr>
          <w:sz w:val="24"/>
        </w:rPr>
        <w:instrText xml:space="preserve"> SEQ Figure \* ARABIC </w:instrText>
      </w:r>
      <w:r w:rsidRPr="00637530">
        <w:rPr>
          <w:sz w:val="24"/>
        </w:rPr>
        <w:fldChar w:fldCharType="separate"/>
      </w:r>
      <w:r w:rsidR="00595166">
        <w:rPr>
          <w:noProof/>
          <w:sz w:val="24"/>
        </w:rPr>
        <w:t>2</w:t>
      </w:r>
      <w:r w:rsidRPr="00637530">
        <w:rPr>
          <w:sz w:val="24"/>
        </w:rPr>
        <w:fldChar w:fldCharType="end"/>
      </w:r>
      <w:r w:rsidRPr="00637530">
        <w:rPr>
          <w:sz w:val="24"/>
        </w:rPr>
        <w:t>:</w:t>
      </w:r>
      <w:r w:rsidRPr="00637530">
        <w:rPr>
          <w:i w:val="0"/>
          <w:iCs w:val="0"/>
          <w:color w:val="auto"/>
          <w:sz w:val="36"/>
          <w:szCs w:val="22"/>
        </w:rPr>
        <w:t xml:space="preserve"> </w:t>
      </w:r>
      <w:r w:rsidRPr="00637530">
        <w:rPr>
          <w:sz w:val="24"/>
        </w:rPr>
        <w:t>Women-Owned SBIR Awar</w:t>
      </w:r>
      <w:r w:rsidR="002B085E" w:rsidRPr="002B085E">
        <w:rPr>
          <w:sz w:val="24"/>
        </w:rPr>
        <w:t>ds 2012-2017</w:t>
      </w:r>
    </w:p>
    <w:p w14:paraId="3A1D244F" w14:textId="77777777" w:rsidR="002B085E" w:rsidRDefault="002B085E" w:rsidP="002B085E">
      <w:pPr>
        <w:pStyle w:val="Caption"/>
        <w:jc w:val="center"/>
      </w:pPr>
      <w:r>
        <w:rPr>
          <w:noProof/>
        </w:rPr>
        <w:drawing>
          <wp:inline distT="0" distB="0" distL="0" distR="0" wp14:anchorId="2A4448AE" wp14:editId="18A503F8">
            <wp:extent cx="4572000" cy="2743200"/>
            <wp:effectExtent l="0" t="0" r="0" b="0"/>
            <wp:docPr id="10" name="Chart 10">
              <a:extLst xmlns:a="http://schemas.openxmlformats.org/drawingml/2006/main">
                <a:ext uri="{FF2B5EF4-FFF2-40B4-BE49-F238E27FC236}">
                  <a16:creationId xmlns:a16="http://schemas.microsoft.com/office/drawing/2014/main" id="{D73B8B86-CFCF-4C08-B5F4-2233EB0C05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2237869" w14:textId="268792F2" w:rsidR="004253D4" w:rsidRPr="002B085E" w:rsidRDefault="004253D4" w:rsidP="002B085E">
      <w:pPr>
        <w:pStyle w:val="Caption"/>
        <w:jc w:val="center"/>
        <w:rPr>
          <w:rStyle w:val="Hyperlink"/>
          <w:color w:val="44546A" w:themeColor="text2"/>
          <w:u w:val="none"/>
        </w:rPr>
      </w:pPr>
      <w:r>
        <w:t xml:space="preserve">Source: </w:t>
      </w:r>
      <w:hyperlink r:id="rId16" w:history="1">
        <w:r w:rsidRPr="00314B7C">
          <w:rPr>
            <w:rStyle w:val="Hyperlink"/>
          </w:rPr>
          <w:t>http://www.sbir.gov</w:t>
        </w:r>
      </w:hyperlink>
    </w:p>
    <w:p w14:paraId="2AF209EE" w14:textId="257AF26F" w:rsidR="00350FCB" w:rsidRPr="00350FCB" w:rsidRDefault="00350FCB" w:rsidP="00350FCB">
      <w:pPr>
        <w:pStyle w:val="Caption"/>
        <w:keepNext/>
        <w:rPr>
          <w:sz w:val="22"/>
          <w:szCs w:val="22"/>
        </w:rPr>
      </w:pPr>
      <w:r w:rsidRPr="00350FCB">
        <w:rPr>
          <w:sz w:val="24"/>
          <w:szCs w:val="22"/>
        </w:rPr>
        <w:t xml:space="preserve">Figure </w:t>
      </w:r>
      <w:r w:rsidRPr="00350FCB">
        <w:rPr>
          <w:sz w:val="24"/>
          <w:szCs w:val="22"/>
        </w:rPr>
        <w:fldChar w:fldCharType="begin"/>
      </w:r>
      <w:r w:rsidRPr="00350FCB">
        <w:rPr>
          <w:sz w:val="24"/>
          <w:szCs w:val="22"/>
        </w:rPr>
        <w:instrText xml:space="preserve"> SEQ Figure \* ARABIC </w:instrText>
      </w:r>
      <w:r w:rsidRPr="00350FCB">
        <w:rPr>
          <w:sz w:val="24"/>
          <w:szCs w:val="22"/>
        </w:rPr>
        <w:fldChar w:fldCharType="separate"/>
      </w:r>
      <w:r w:rsidR="00595166">
        <w:rPr>
          <w:noProof/>
          <w:sz w:val="24"/>
          <w:szCs w:val="22"/>
        </w:rPr>
        <w:t>3</w:t>
      </w:r>
      <w:r w:rsidRPr="00350FCB">
        <w:rPr>
          <w:sz w:val="24"/>
          <w:szCs w:val="22"/>
        </w:rPr>
        <w:fldChar w:fldCharType="end"/>
      </w:r>
      <w:r w:rsidRPr="00350FCB">
        <w:rPr>
          <w:sz w:val="24"/>
          <w:szCs w:val="22"/>
        </w:rPr>
        <w:t xml:space="preserve">: </w:t>
      </w:r>
      <w:r>
        <w:rPr>
          <w:sz w:val="24"/>
          <w:szCs w:val="22"/>
        </w:rPr>
        <w:t>S/ED-Owned SBIR Awards 2012-2017</w:t>
      </w:r>
    </w:p>
    <w:p w14:paraId="1BCC69AB" w14:textId="77777777" w:rsidR="00350FCB" w:rsidRDefault="00350FCB" w:rsidP="00350FCB">
      <w:pPr>
        <w:keepNext/>
        <w:jc w:val="center"/>
      </w:pPr>
      <w:r>
        <w:rPr>
          <w:noProof/>
        </w:rPr>
        <w:drawing>
          <wp:inline distT="0" distB="0" distL="0" distR="0" wp14:anchorId="7D008FAB" wp14:editId="2B4F0041">
            <wp:extent cx="4572000" cy="2743200"/>
            <wp:effectExtent l="0" t="0" r="0" b="0"/>
            <wp:docPr id="5" name="Chart 5">
              <a:extLst xmlns:a="http://schemas.openxmlformats.org/drawingml/2006/main">
                <a:ext uri="{FF2B5EF4-FFF2-40B4-BE49-F238E27FC236}">
                  <a16:creationId xmlns:a16="http://schemas.microsoft.com/office/drawing/2014/main" id="{B765339E-9EC4-43E2-AECA-CC68B66F3C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5FB1F9D" w14:textId="77777777" w:rsidR="00350FCB" w:rsidRPr="00350FCB" w:rsidRDefault="00350FCB" w:rsidP="00350FCB">
      <w:pPr>
        <w:jc w:val="center"/>
        <w:rPr>
          <w:i/>
          <w:iCs/>
          <w:color w:val="44546A" w:themeColor="text2"/>
          <w:sz w:val="18"/>
          <w:szCs w:val="18"/>
          <w:u w:val="single"/>
        </w:rPr>
      </w:pPr>
      <w:r w:rsidRPr="00350FCB">
        <w:rPr>
          <w:i/>
          <w:iCs/>
          <w:color w:val="44546A" w:themeColor="text2"/>
          <w:sz w:val="18"/>
          <w:szCs w:val="18"/>
        </w:rPr>
        <w:t xml:space="preserve">Source: </w:t>
      </w:r>
      <w:hyperlink r:id="rId18" w:history="1">
        <w:r w:rsidRPr="00350FCB">
          <w:rPr>
            <w:rStyle w:val="Hyperlink"/>
            <w:i/>
            <w:iCs/>
            <w:sz w:val="18"/>
            <w:szCs w:val="18"/>
          </w:rPr>
          <w:t>http://www.sbir.gov</w:t>
        </w:r>
      </w:hyperlink>
    </w:p>
    <w:p w14:paraId="25CEFEEE" w14:textId="22D905D1" w:rsidR="004253D4" w:rsidRPr="001745D1" w:rsidRDefault="00EC1BCF" w:rsidP="001745D1">
      <w:pPr>
        <w:spacing w:line="276" w:lineRule="auto"/>
        <w:rPr>
          <w:rFonts w:ascii="Times New Roman" w:hAnsi="Times New Roman" w:cs="Times New Roman"/>
          <w:sz w:val="24"/>
        </w:rPr>
      </w:pPr>
      <w:r>
        <w:rPr>
          <w:rFonts w:ascii="Times New Roman" w:hAnsi="Times New Roman" w:cs="Times New Roman"/>
          <w:sz w:val="24"/>
        </w:rPr>
        <w:t>This data shows that</w:t>
      </w:r>
      <w:r w:rsidR="004253D4" w:rsidRPr="001745D1">
        <w:rPr>
          <w:rFonts w:ascii="Times New Roman" w:hAnsi="Times New Roman" w:cs="Times New Roman"/>
          <w:sz w:val="24"/>
        </w:rPr>
        <w:t xml:space="preserve"> the percentage of SBIR grants awarded to </w:t>
      </w:r>
      <w:r>
        <w:rPr>
          <w:rFonts w:ascii="Times New Roman" w:hAnsi="Times New Roman" w:cs="Times New Roman"/>
          <w:sz w:val="24"/>
        </w:rPr>
        <w:t>WS/ED projects</w:t>
      </w:r>
      <w:r w:rsidR="004253D4" w:rsidRPr="001745D1">
        <w:rPr>
          <w:rFonts w:ascii="Times New Roman" w:hAnsi="Times New Roman" w:cs="Times New Roman"/>
          <w:sz w:val="24"/>
        </w:rPr>
        <w:t xml:space="preserve"> has stagnated.</w:t>
      </w:r>
      <w:r w:rsidR="009D551F">
        <w:rPr>
          <w:rFonts w:ascii="Times New Roman" w:hAnsi="Times New Roman" w:cs="Times New Roman"/>
          <w:sz w:val="24"/>
        </w:rPr>
        <w:t xml:space="preserve"> </w:t>
      </w:r>
      <w:r w:rsidR="009D551F" w:rsidRPr="009D551F">
        <w:rPr>
          <w:rFonts w:ascii="Times New Roman" w:hAnsi="Times New Roman" w:cs="Times New Roman"/>
          <w:sz w:val="24"/>
        </w:rPr>
        <w:t>Furthermore, as shown in Figure 4, there is a persistent gap between the total amount of grants awarded and the amount awarded to WS/ED-owned projects.</w:t>
      </w:r>
    </w:p>
    <w:p w14:paraId="1ADEA44F" w14:textId="7A13FC1A" w:rsidR="004253D4" w:rsidRPr="007A28FA" w:rsidRDefault="004253D4" w:rsidP="004253D4">
      <w:pPr>
        <w:pStyle w:val="Caption"/>
        <w:keepNext/>
        <w:rPr>
          <w:sz w:val="24"/>
        </w:rPr>
      </w:pPr>
      <w:r w:rsidRPr="007A28FA">
        <w:rPr>
          <w:sz w:val="24"/>
        </w:rPr>
        <w:t xml:space="preserve">Figure </w:t>
      </w:r>
      <w:r w:rsidR="009D551F">
        <w:rPr>
          <w:sz w:val="24"/>
        </w:rPr>
        <w:t>4</w:t>
      </w:r>
      <w:r w:rsidRPr="007A28FA">
        <w:rPr>
          <w:sz w:val="24"/>
        </w:rPr>
        <w:t>: Total SBIR Grants Awarded 2012-2017</w:t>
      </w:r>
    </w:p>
    <w:p w14:paraId="6A522B23" w14:textId="77777777" w:rsidR="004253D4" w:rsidRDefault="004253D4" w:rsidP="004253D4">
      <w:pPr>
        <w:keepNext/>
        <w:jc w:val="center"/>
      </w:pPr>
      <w:r>
        <w:rPr>
          <w:noProof/>
        </w:rPr>
        <w:drawing>
          <wp:inline distT="0" distB="0" distL="0" distR="0" wp14:anchorId="60A17447" wp14:editId="0B8CE3BD">
            <wp:extent cx="4572000" cy="2743200"/>
            <wp:effectExtent l="0" t="0" r="0" b="0"/>
            <wp:docPr id="9" name="Chart 9">
              <a:extLst xmlns:a="http://schemas.openxmlformats.org/drawingml/2006/main">
                <a:ext uri="{FF2B5EF4-FFF2-40B4-BE49-F238E27FC236}">
                  <a16:creationId xmlns:a16="http://schemas.microsoft.com/office/drawing/2014/main" id="{7D4BD2B0-321E-40DD-AB4E-FF0BD72806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D4DBFA5" w14:textId="77777777" w:rsidR="004253D4" w:rsidRDefault="004253D4" w:rsidP="004253D4">
      <w:pPr>
        <w:pStyle w:val="Caption"/>
        <w:jc w:val="center"/>
      </w:pPr>
      <w:r>
        <w:t xml:space="preserve">Source: </w:t>
      </w:r>
      <w:hyperlink r:id="rId20" w:history="1">
        <w:r w:rsidRPr="00314B7C">
          <w:rPr>
            <w:rStyle w:val="Hyperlink"/>
          </w:rPr>
          <w:t>http://www.sbir.gov</w:t>
        </w:r>
      </w:hyperlink>
    </w:p>
    <w:p w14:paraId="5ABE064A" w14:textId="2F92E875" w:rsidR="004253D4" w:rsidRDefault="004253D4" w:rsidP="001745D1">
      <w:pPr>
        <w:spacing w:line="276" w:lineRule="auto"/>
        <w:rPr>
          <w:rFonts w:ascii="Times New Roman" w:hAnsi="Times New Roman" w:cs="Times New Roman"/>
          <w:sz w:val="24"/>
        </w:rPr>
      </w:pPr>
      <w:r>
        <w:rPr>
          <w:rFonts w:ascii="Times New Roman" w:hAnsi="Times New Roman" w:cs="Times New Roman"/>
          <w:sz w:val="24"/>
        </w:rPr>
        <w:t>While SBIR does not publicize the number of application</w:t>
      </w:r>
      <w:r w:rsidR="00EC1BCF">
        <w:rPr>
          <w:rFonts w:ascii="Times New Roman" w:hAnsi="Times New Roman" w:cs="Times New Roman"/>
          <w:sz w:val="24"/>
        </w:rPr>
        <w:t>s</w:t>
      </w:r>
      <w:r>
        <w:rPr>
          <w:rFonts w:ascii="Times New Roman" w:hAnsi="Times New Roman" w:cs="Times New Roman"/>
          <w:sz w:val="24"/>
        </w:rPr>
        <w:t xml:space="preserve"> received in any given year, Figures 5 and 6 indicate that the</w:t>
      </w:r>
      <w:r w:rsidR="00EC1BCF">
        <w:rPr>
          <w:rFonts w:ascii="Times New Roman" w:hAnsi="Times New Roman" w:cs="Times New Roman"/>
          <w:sz w:val="24"/>
        </w:rPr>
        <w:t xml:space="preserve"> application rate of </w:t>
      </w:r>
      <w:r>
        <w:rPr>
          <w:rFonts w:ascii="Times New Roman" w:hAnsi="Times New Roman" w:cs="Times New Roman"/>
          <w:sz w:val="24"/>
        </w:rPr>
        <w:t xml:space="preserve">women </w:t>
      </w:r>
      <w:r w:rsidR="00EC1BCF">
        <w:rPr>
          <w:rFonts w:ascii="Times New Roman" w:hAnsi="Times New Roman" w:cs="Times New Roman"/>
          <w:sz w:val="24"/>
        </w:rPr>
        <w:t xml:space="preserve">to </w:t>
      </w:r>
      <w:r w:rsidR="009D551F">
        <w:rPr>
          <w:rFonts w:ascii="Times New Roman" w:hAnsi="Times New Roman" w:cs="Times New Roman"/>
          <w:sz w:val="24"/>
        </w:rPr>
        <w:t xml:space="preserve">SBIR </w:t>
      </w:r>
      <w:r w:rsidR="00EC1BCF">
        <w:rPr>
          <w:rFonts w:ascii="Times New Roman" w:hAnsi="Times New Roman" w:cs="Times New Roman"/>
          <w:sz w:val="24"/>
        </w:rPr>
        <w:t>Phase 1</w:t>
      </w:r>
      <w:r w:rsidR="009D551F">
        <w:rPr>
          <w:rFonts w:ascii="Times New Roman" w:hAnsi="Times New Roman" w:cs="Times New Roman"/>
          <w:sz w:val="24"/>
        </w:rPr>
        <w:t xml:space="preserve"> programs</w:t>
      </w:r>
      <w:r w:rsidR="00EC1BCF">
        <w:rPr>
          <w:rFonts w:ascii="Times New Roman" w:hAnsi="Times New Roman" w:cs="Times New Roman"/>
          <w:sz w:val="24"/>
        </w:rPr>
        <w:t xml:space="preserve"> is </w:t>
      </w:r>
      <w:r w:rsidR="002B085E">
        <w:rPr>
          <w:rFonts w:ascii="Times New Roman" w:hAnsi="Times New Roman" w:cs="Times New Roman"/>
          <w:sz w:val="24"/>
        </w:rPr>
        <w:t>remaining the same</w:t>
      </w:r>
      <w:r w:rsidR="00EC1BCF">
        <w:rPr>
          <w:rFonts w:ascii="Times New Roman" w:hAnsi="Times New Roman" w:cs="Times New Roman"/>
          <w:sz w:val="24"/>
        </w:rPr>
        <w:t xml:space="preserve"> </w:t>
      </w:r>
      <w:r>
        <w:rPr>
          <w:rFonts w:ascii="Times New Roman" w:hAnsi="Times New Roman" w:cs="Times New Roman"/>
          <w:sz w:val="24"/>
        </w:rPr>
        <w:t>and</w:t>
      </w:r>
      <w:r w:rsidR="009D551F">
        <w:rPr>
          <w:rFonts w:ascii="Times New Roman" w:hAnsi="Times New Roman" w:cs="Times New Roman"/>
          <w:sz w:val="24"/>
        </w:rPr>
        <w:t xml:space="preserve"> actually</w:t>
      </w:r>
      <w:r>
        <w:rPr>
          <w:rFonts w:ascii="Times New Roman" w:hAnsi="Times New Roman" w:cs="Times New Roman"/>
          <w:sz w:val="24"/>
        </w:rPr>
        <w:t xml:space="preserve"> decreas</w:t>
      </w:r>
      <w:r w:rsidR="00EC1BCF">
        <w:rPr>
          <w:rFonts w:ascii="Times New Roman" w:hAnsi="Times New Roman" w:cs="Times New Roman"/>
          <w:sz w:val="24"/>
        </w:rPr>
        <w:t>ing</w:t>
      </w:r>
      <w:r>
        <w:rPr>
          <w:rFonts w:ascii="Times New Roman" w:hAnsi="Times New Roman" w:cs="Times New Roman"/>
          <w:sz w:val="24"/>
        </w:rPr>
        <w:t xml:space="preserve"> </w:t>
      </w:r>
      <w:r w:rsidR="00EC1BCF">
        <w:rPr>
          <w:rFonts w:ascii="Times New Roman" w:hAnsi="Times New Roman" w:cs="Times New Roman"/>
          <w:sz w:val="24"/>
        </w:rPr>
        <w:t xml:space="preserve">for </w:t>
      </w:r>
      <w:r>
        <w:rPr>
          <w:rFonts w:ascii="Times New Roman" w:hAnsi="Times New Roman" w:cs="Times New Roman"/>
          <w:sz w:val="24"/>
        </w:rPr>
        <w:t>S/ED individuals</w:t>
      </w:r>
      <w:r w:rsidR="00D74751">
        <w:rPr>
          <w:rFonts w:ascii="Times New Roman" w:hAnsi="Times New Roman" w:cs="Times New Roman"/>
          <w:sz w:val="24"/>
        </w:rPr>
        <w:t>.</w:t>
      </w:r>
    </w:p>
    <w:p w14:paraId="065A5704" w14:textId="5143FD58" w:rsidR="004253D4" w:rsidRPr="007A28FA" w:rsidRDefault="004253D4" w:rsidP="004253D4">
      <w:pPr>
        <w:pStyle w:val="Caption"/>
        <w:keepNext/>
        <w:rPr>
          <w:sz w:val="24"/>
        </w:rPr>
      </w:pPr>
      <w:r w:rsidRPr="007A28FA">
        <w:rPr>
          <w:sz w:val="24"/>
        </w:rPr>
        <w:t xml:space="preserve">Figure </w:t>
      </w:r>
      <w:r w:rsidR="009D551F">
        <w:rPr>
          <w:sz w:val="24"/>
        </w:rPr>
        <w:t>5</w:t>
      </w:r>
      <w:r w:rsidRPr="007A28FA">
        <w:rPr>
          <w:sz w:val="24"/>
        </w:rPr>
        <w:t>: Total SBIR Phase 1 Applications</w:t>
      </w:r>
    </w:p>
    <w:p w14:paraId="52C8FB42" w14:textId="77777777" w:rsidR="004253D4" w:rsidRDefault="004253D4" w:rsidP="004253D4">
      <w:pPr>
        <w:keepNext/>
        <w:jc w:val="center"/>
      </w:pPr>
      <w:r w:rsidRPr="00C47FB2">
        <w:rPr>
          <w:noProof/>
        </w:rPr>
        <w:drawing>
          <wp:inline distT="0" distB="0" distL="0" distR="0" wp14:anchorId="11D95985" wp14:editId="5A4BFC56">
            <wp:extent cx="4724400" cy="2390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4400" cy="2390775"/>
                    </a:xfrm>
                    <a:prstGeom prst="rect">
                      <a:avLst/>
                    </a:prstGeom>
                  </pic:spPr>
                </pic:pic>
              </a:graphicData>
            </a:graphic>
          </wp:inline>
        </w:drawing>
      </w:r>
    </w:p>
    <w:p w14:paraId="0D5E8791" w14:textId="7B645F50" w:rsidR="004253D4" w:rsidRPr="001745D1" w:rsidRDefault="004253D4" w:rsidP="001745D1">
      <w:pPr>
        <w:pStyle w:val="Caption"/>
        <w:jc w:val="center"/>
      </w:pPr>
      <w:r>
        <w:t xml:space="preserve">Source: </w:t>
      </w:r>
      <w:hyperlink r:id="rId22" w:anchor="61" w:history="1">
        <w:r w:rsidRPr="007A28FA">
          <w:rPr>
            <w:rStyle w:val="Hyperlink"/>
          </w:rPr>
          <w:t>https://www.nap.edu/read/21738/chapter/12#61</w:t>
        </w:r>
      </w:hyperlink>
    </w:p>
    <w:p w14:paraId="7E83775A" w14:textId="16C2629D" w:rsidR="004253D4" w:rsidRPr="007A28FA" w:rsidRDefault="004253D4" w:rsidP="004253D4">
      <w:pPr>
        <w:pStyle w:val="Caption"/>
        <w:keepNext/>
        <w:rPr>
          <w:sz w:val="24"/>
        </w:rPr>
      </w:pPr>
      <w:r w:rsidRPr="007A28FA">
        <w:rPr>
          <w:sz w:val="24"/>
        </w:rPr>
        <w:t xml:space="preserve">Figure </w:t>
      </w:r>
      <w:r w:rsidR="009D551F">
        <w:rPr>
          <w:sz w:val="24"/>
        </w:rPr>
        <w:t>6</w:t>
      </w:r>
      <w:r w:rsidRPr="007A28FA">
        <w:rPr>
          <w:sz w:val="24"/>
        </w:rPr>
        <w:t>: Total number of SBIR Phase 1 S/ED Applications 2002-2011</w:t>
      </w:r>
    </w:p>
    <w:p w14:paraId="1486A1F2" w14:textId="77777777" w:rsidR="004253D4" w:rsidRDefault="004253D4" w:rsidP="004253D4">
      <w:pPr>
        <w:keepNext/>
        <w:jc w:val="center"/>
      </w:pPr>
      <w:r w:rsidRPr="00F5174D">
        <w:rPr>
          <w:noProof/>
        </w:rPr>
        <w:drawing>
          <wp:inline distT="0" distB="0" distL="0" distR="0" wp14:anchorId="301C51D9" wp14:editId="497CCD2B">
            <wp:extent cx="4724400" cy="2771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4400" cy="2771775"/>
                    </a:xfrm>
                    <a:prstGeom prst="rect">
                      <a:avLst/>
                    </a:prstGeom>
                  </pic:spPr>
                </pic:pic>
              </a:graphicData>
            </a:graphic>
          </wp:inline>
        </w:drawing>
      </w:r>
    </w:p>
    <w:p w14:paraId="0BFF8A46" w14:textId="77777777" w:rsidR="004253D4" w:rsidRDefault="004253D4" w:rsidP="004253D4">
      <w:pPr>
        <w:jc w:val="center"/>
        <w:rPr>
          <w:i/>
          <w:iCs/>
          <w:color w:val="44546A" w:themeColor="text2"/>
          <w:sz w:val="18"/>
          <w:szCs w:val="18"/>
        </w:rPr>
      </w:pPr>
      <w:r w:rsidRPr="007A28FA">
        <w:rPr>
          <w:i/>
          <w:iCs/>
          <w:color w:val="44546A" w:themeColor="text2"/>
          <w:sz w:val="18"/>
          <w:szCs w:val="18"/>
        </w:rPr>
        <w:t xml:space="preserve">Source: </w:t>
      </w:r>
      <w:hyperlink r:id="rId24" w:anchor="61" w:history="1">
        <w:r w:rsidRPr="007A28FA">
          <w:rPr>
            <w:rStyle w:val="Hyperlink"/>
            <w:i/>
            <w:iCs/>
            <w:sz w:val="18"/>
            <w:szCs w:val="18"/>
          </w:rPr>
          <w:t>https://www.nap.edu/read/21738/chapter/12#61</w:t>
        </w:r>
      </w:hyperlink>
    </w:p>
    <w:p w14:paraId="6580C136" w14:textId="48047E76" w:rsidR="000531FA" w:rsidRPr="0089010D" w:rsidRDefault="004253D4" w:rsidP="001745D1">
      <w:pPr>
        <w:spacing w:line="276" w:lineRule="auto"/>
        <w:rPr>
          <w:rFonts w:ascii="Times New Roman" w:hAnsi="Times New Roman" w:cs="Times New Roman"/>
          <w:sz w:val="24"/>
        </w:rPr>
      </w:pPr>
      <w:r w:rsidRPr="00CD1CDB">
        <w:rPr>
          <w:rFonts w:ascii="Times New Roman" w:hAnsi="Times New Roman" w:cs="Times New Roman"/>
          <w:sz w:val="24"/>
        </w:rPr>
        <w:t>Given the persistent issues</w:t>
      </w:r>
      <w:r>
        <w:rPr>
          <w:rFonts w:ascii="Times New Roman" w:hAnsi="Times New Roman" w:cs="Times New Roman"/>
          <w:sz w:val="24"/>
        </w:rPr>
        <w:t xml:space="preserve"> surrounding the status quo, </w:t>
      </w:r>
      <w:r w:rsidR="00EC1BCF">
        <w:rPr>
          <w:rFonts w:ascii="Times New Roman" w:hAnsi="Times New Roman" w:cs="Times New Roman"/>
          <w:sz w:val="24"/>
        </w:rPr>
        <w:t>the report is not optimistic about the chances for improvement without programmatic change.</w:t>
      </w:r>
      <w:r>
        <w:rPr>
          <w:rFonts w:ascii="Times New Roman" w:hAnsi="Times New Roman" w:cs="Times New Roman"/>
          <w:sz w:val="24"/>
        </w:rPr>
        <w:t xml:space="preserve"> </w:t>
      </w:r>
    </w:p>
    <w:p w14:paraId="52D41EE4" w14:textId="1A11C52C" w:rsidR="00021A01" w:rsidRPr="00A575A2" w:rsidRDefault="00A01256" w:rsidP="00A575A2">
      <w:pPr>
        <w:spacing w:line="276" w:lineRule="auto"/>
        <w:rPr>
          <w:rFonts w:ascii="Times New Roman" w:hAnsi="Times New Roman" w:cs="Times New Roman"/>
          <w:sz w:val="24"/>
        </w:rPr>
      </w:pPr>
      <w:r w:rsidRPr="00124373">
        <w:rPr>
          <w:rFonts w:ascii="Times New Roman" w:hAnsi="Times New Roman" w:cs="Times New Roman"/>
          <w:b/>
          <w:sz w:val="24"/>
        </w:rPr>
        <w:t>Problem Statement</w:t>
      </w:r>
      <w:r>
        <w:rPr>
          <w:rFonts w:ascii="Times New Roman" w:hAnsi="Times New Roman" w:cs="Times New Roman"/>
          <w:sz w:val="24"/>
        </w:rPr>
        <w:t xml:space="preserve">. </w:t>
      </w:r>
      <w:r w:rsidR="00A16072" w:rsidRPr="0089010D">
        <w:rPr>
          <w:rFonts w:ascii="Times New Roman" w:hAnsi="Times New Roman" w:cs="Times New Roman"/>
          <w:sz w:val="24"/>
        </w:rPr>
        <w:t>Based on this research, the SBIR</w:t>
      </w:r>
      <w:r w:rsidR="00EE7218" w:rsidRPr="0089010D">
        <w:rPr>
          <w:rFonts w:ascii="Times New Roman" w:hAnsi="Times New Roman" w:cs="Times New Roman"/>
          <w:sz w:val="24"/>
        </w:rPr>
        <w:t xml:space="preserve"> </w:t>
      </w:r>
      <w:r w:rsidR="000172CF" w:rsidRPr="0089010D">
        <w:rPr>
          <w:rFonts w:ascii="Times New Roman" w:hAnsi="Times New Roman" w:cs="Times New Roman"/>
          <w:sz w:val="24"/>
        </w:rPr>
        <w:t>program</w:t>
      </w:r>
      <w:r w:rsidR="00E75D70" w:rsidRPr="0089010D">
        <w:rPr>
          <w:rFonts w:ascii="Times New Roman" w:hAnsi="Times New Roman" w:cs="Times New Roman"/>
          <w:sz w:val="24"/>
        </w:rPr>
        <w:t xml:space="preserve"> </w:t>
      </w:r>
      <w:r w:rsidR="000172CF" w:rsidRPr="0089010D">
        <w:rPr>
          <w:rFonts w:ascii="Times New Roman" w:hAnsi="Times New Roman" w:cs="Times New Roman"/>
          <w:sz w:val="24"/>
        </w:rPr>
        <w:t>fail</w:t>
      </w:r>
      <w:r>
        <w:rPr>
          <w:rFonts w:ascii="Times New Roman" w:hAnsi="Times New Roman" w:cs="Times New Roman"/>
          <w:sz w:val="24"/>
        </w:rPr>
        <w:t>s</w:t>
      </w:r>
      <w:r w:rsidR="000172CF" w:rsidRPr="0089010D">
        <w:rPr>
          <w:rFonts w:ascii="Times New Roman" w:hAnsi="Times New Roman" w:cs="Times New Roman"/>
          <w:sz w:val="24"/>
        </w:rPr>
        <w:t xml:space="preserve"> at one of its four </w:t>
      </w:r>
      <w:r w:rsidR="00BA1402">
        <w:rPr>
          <w:rFonts w:ascii="Times New Roman" w:hAnsi="Times New Roman" w:cs="Times New Roman"/>
          <w:sz w:val="24"/>
        </w:rPr>
        <w:t>Congressional</w:t>
      </w:r>
      <w:r w:rsidR="009D551F">
        <w:rPr>
          <w:rFonts w:ascii="Times New Roman" w:hAnsi="Times New Roman" w:cs="Times New Roman"/>
          <w:sz w:val="24"/>
        </w:rPr>
        <w:t>ly mandated</w:t>
      </w:r>
      <w:r w:rsidR="000172CF" w:rsidRPr="0089010D">
        <w:rPr>
          <w:rFonts w:ascii="Times New Roman" w:hAnsi="Times New Roman" w:cs="Times New Roman"/>
          <w:sz w:val="24"/>
        </w:rPr>
        <w:t xml:space="preserve"> goals</w:t>
      </w:r>
      <w:r w:rsidR="00A16072" w:rsidRPr="0089010D">
        <w:rPr>
          <w:rFonts w:ascii="Times New Roman" w:hAnsi="Times New Roman" w:cs="Times New Roman"/>
          <w:sz w:val="24"/>
        </w:rPr>
        <w:t xml:space="preserve">. </w:t>
      </w:r>
      <w:bookmarkStart w:id="10" w:name="_Hlk510616993"/>
      <w:r w:rsidR="00124373">
        <w:rPr>
          <w:rFonts w:ascii="Times New Roman" w:hAnsi="Times New Roman" w:cs="Times New Roman"/>
          <w:b/>
          <w:sz w:val="24"/>
        </w:rPr>
        <w:t xml:space="preserve">Too few </w:t>
      </w:r>
      <w:r w:rsidR="00D74751">
        <w:rPr>
          <w:rFonts w:ascii="Times New Roman" w:hAnsi="Times New Roman" w:cs="Times New Roman"/>
          <w:b/>
          <w:sz w:val="24"/>
        </w:rPr>
        <w:t>women- and socially and economically disadvantaged</w:t>
      </w:r>
      <w:r w:rsidR="002B085E">
        <w:rPr>
          <w:rFonts w:ascii="Times New Roman" w:hAnsi="Times New Roman" w:cs="Times New Roman"/>
          <w:b/>
          <w:sz w:val="24"/>
        </w:rPr>
        <w:t xml:space="preserve"> individual</w:t>
      </w:r>
      <w:r w:rsidR="00D74751">
        <w:rPr>
          <w:rFonts w:ascii="Times New Roman" w:hAnsi="Times New Roman" w:cs="Times New Roman"/>
          <w:b/>
          <w:sz w:val="24"/>
        </w:rPr>
        <w:t>-owned</w:t>
      </w:r>
      <w:r w:rsidR="00124373">
        <w:rPr>
          <w:rFonts w:ascii="Times New Roman" w:hAnsi="Times New Roman" w:cs="Times New Roman"/>
          <w:b/>
          <w:sz w:val="24"/>
        </w:rPr>
        <w:t xml:space="preserve"> projects receive support through the SBIR Phase 1 program</w:t>
      </w:r>
      <w:bookmarkEnd w:id="10"/>
      <w:r w:rsidR="00A16072" w:rsidRPr="0089010D">
        <w:rPr>
          <w:rFonts w:ascii="Times New Roman" w:hAnsi="Times New Roman" w:cs="Times New Roman"/>
          <w:b/>
          <w:sz w:val="24"/>
        </w:rPr>
        <w:t>.</w:t>
      </w:r>
      <w:r w:rsidR="00A16072" w:rsidRPr="0089010D">
        <w:rPr>
          <w:rFonts w:ascii="Times New Roman" w:hAnsi="Times New Roman" w:cs="Times New Roman"/>
          <w:sz w:val="24"/>
        </w:rPr>
        <w:t xml:space="preserve"> </w:t>
      </w:r>
      <w:r w:rsidR="00EE7218" w:rsidRPr="0089010D">
        <w:rPr>
          <w:rFonts w:ascii="Times New Roman" w:hAnsi="Times New Roman" w:cs="Times New Roman"/>
          <w:sz w:val="24"/>
        </w:rPr>
        <w:t xml:space="preserve">This failure ultimately hurts the small business sector. A </w:t>
      </w:r>
      <w:r w:rsidR="007B3897">
        <w:rPr>
          <w:rFonts w:ascii="Times New Roman" w:hAnsi="Times New Roman" w:cs="Times New Roman"/>
          <w:sz w:val="24"/>
        </w:rPr>
        <w:t xml:space="preserve">2009 </w:t>
      </w:r>
      <w:r w:rsidR="004937CA">
        <w:rPr>
          <w:rFonts w:ascii="Times New Roman" w:hAnsi="Times New Roman" w:cs="Times New Roman"/>
          <w:sz w:val="24"/>
        </w:rPr>
        <w:t xml:space="preserve">German </w:t>
      </w:r>
      <w:r w:rsidR="007B3897">
        <w:rPr>
          <w:rFonts w:ascii="Times New Roman" w:hAnsi="Times New Roman" w:cs="Times New Roman"/>
          <w:sz w:val="24"/>
        </w:rPr>
        <w:t xml:space="preserve">study </w:t>
      </w:r>
      <w:r w:rsidR="004937CA">
        <w:rPr>
          <w:rFonts w:ascii="Times New Roman" w:hAnsi="Times New Roman" w:cs="Times New Roman"/>
          <w:sz w:val="24"/>
        </w:rPr>
        <w:t xml:space="preserve">found that cultural diversity of </w:t>
      </w:r>
      <w:r w:rsidR="009D551F">
        <w:rPr>
          <w:rFonts w:ascii="Times New Roman" w:hAnsi="Times New Roman" w:cs="Times New Roman"/>
          <w:sz w:val="24"/>
        </w:rPr>
        <w:t xml:space="preserve">R&amp;D </w:t>
      </w:r>
      <w:r w:rsidR="004937CA">
        <w:rPr>
          <w:rFonts w:ascii="Times New Roman" w:hAnsi="Times New Roman" w:cs="Times New Roman"/>
          <w:sz w:val="24"/>
        </w:rPr>
        <w:t>employ</w:t>
      </w:r>
      <w:r w:rsidR="00F83CD2">
        <w:rPr>
          <w:rFonts w:ascii="Times New Roman" w:hAnsi="Times New Roman" w:cs="Times New Roman"/>
          <w:sz w:val="24"/>
        </w:rPr>
        <w:t>ees within a company</w:t>
      </w:r>
      <w:r w:rsidR="004937CA">
        <w:rPr>
          <w:rFonts w:ascii="Times New Roman" w:hAnsi="Times New Roman" w:cs="Times New Roman"/>
          <w:sz w:val="24"/>
        </w:rPr>
        <w:t xml:space="preserve"> was </w:t>
      </w:r>
      <w:r w:rsidR="00F83CD2">
        <w:rPr>
          <w:rFonts w:ascii="Times New Roman" w:hAnsi="Times New Roman" w:cs="Times New Roman"/>
          <w:sz w:val="24"/>
        </w:rPr>
        <w:t>linked to an increase in</w:t>
      </w:r>
      <w:r w:rsidR="004937CA">
        <w:rPr>
          <w:rFonts w:ascii="Times New Roman" w:hAnsi="Times New Roman" w:cs="Times New Roman"/>
          <w:sz w:val="24"/>
        </w:rPr>
        <w:t xml:space="preserve"> patent applications </w:t>
      </w:r>
      <w:r w:rsidR="004937CA" w:rsidRPr="004937CA">
        <w:rPr>
          <w:rFonts w:ascii="Times New Roman" w:hAnsi="Times New Roman" w:cs="Times New Roman"/>
          <w:sz w:val="24"/>
        </w:rPr>
        <w:t>(a measure of innovation)</w:t>
      </w:r>
      <w:r w:rsidR="004937CA">
        <w:rPr>
          <w:rFonts w:ascii="Times New Roman" w:hAnsi="Times New Roman" w:cs="Times New Roman"/>
          <w:sz w:val="24"/>
        </w:rPr>
        <w:t xml:space="preserve"> over a cross section of </w:t>
      </w:r>
      <w:r w:rsidR="007B3897">
        <w:rPr>
          <w:rFonts w:ascii="Times New Roman" w:hAnsi="Times New Roman" w:cs="Times New Roman"/>
          <w:sz w:val="24"/>
        </w:rPr>
        <w:t xml:space="preserve">German </w:t>
      </w:r>
      <w:r w:rsidR="004937CA">
        <w:rPr>
          <w:rFonts w:ascii="Times New Roman" w:hAnsi="Times New Roman" w:cs="Times New Roman"/>
          <w:sz w:val="24"/>
        </w:rPr>
        <w:t>regions</w:t>
      </w:r>
      <w:sdt>
        <w:sdtPr>
          <w:rPr>
            <w:rFonts w:ascii="Times New Roman" w:hAnsi="Times New Roman" w:cs="Times New Roman"/>
            <w:sz w:val="24"/>
          </w:rPr>
          <w:id w:val="-752269725"/>
          <w:citation/>
        </w:sdtPr>
        <w:sdtEndPr/>
        <w:sdtContent>
          <w:r w:rsidR="004937CA">
            <w:rPr>
              <w:rFonts w:ascii="Times New Roman" w:hAnsi="Times New Roman" w:cs="Times New Roman"/>
              <w:sz w:val="24"/>
            </w:rPr>
            <w:fldChar w:fldCharType="begin"/>
          </w:r>
          <w:r w:rsidR="004937CA">
            <w:rPr>
              <w:rFonts w:ascii="Times New Roman" w:hAnsi="Times New Roman" w:cs="Times New Roman"/>
              <w:sz w:val="24"/>
            </w:rPr>
            <w:instrText xml:space="preserve">CITATION Nie10 \l 1033 </w:instrText>
          </w:r>
          <w:r w:rsidR="004937CA">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(Niebuhr, 2010)</w:t>
          </w:r>
          <w:r w:rsidR="004937CA">
            <w:rPr>
              <w:rFonts w:ascii="Times New Roman" w:hAnsi="Times New Roman" w:cs="Times New Roman"/>
              <w:sz w:val="24"/>
            </w:rPr>
            <w:fldChar w:fldCharType="end"/>
          </w:r>
        </w:sdtContent>
      </w:sdt>
      <w:r w:rsidR="00EE7218" w:rsidRPr="0089010D">
        <w:rPr>
          <w:rFonts w:ascii="Times New Roman" w:hAnsi="Times New Roman" w:cs="Times New Roman"/>
          <w:sz w:val="24"/>
        </w:rPr>
        <w:t xml:space="preserve">. </w:t>
      </w:r>
      <w:r w:rsidR="002B085E">
        <w:rPr>
          <w:rFonts w:ascii="Times New Roman" w:hAnsi="Times New Roman" w:cs="Times New Roman"/>
          <w:sz w:val="24"/>
        </w:rPr>
        <w:t xml:space="preserve">The researcher in this experiment controlled for </w:t>
      </w:r>
      <w:r w:rsidR="002B085E" w:rsidRPr="002B085E">
        <w:rPr>
          <w:rFonts w:ascii="Times New Roman" w:hAnsi="Times New Roman" w:cs="Times New Roman"/>
          <w:sz w:val="24"/>
        </w:rPr>
        <w:t>workplace location</w:t>
      </w:r>
      <w:r w:rsidR="00C13215">
        <w:rPr>
          <w:rFonts w:ascii="Times New Roman" w:hAnsi="Times New Roman" w:cs="Times New Roman"/>
          <w:sz w:val="24"/>
        </w:rPr>
        <w:t>, employee</w:t>
      </w:r>
      <w:r w:rsidR="002B085E" w:rsidRPr="002B085E">
        <w:rPr>
          <w:rFonts w:ascii="Times New Roman" w:hAnsi="Times New Roman" w:cs="Times New Roman"/>
          <w:sz w:val="24"/>
        </w:rPr>
        <w:t xml:space="preserve"> nationality, </w:t>
      </w:r>
      <w:r w:rsidR="00C13215">
        <w:rPr>
          <w:rFonts w:ascii="Times New Roman" w:hAnsi="Times New Roman" w:cs="Times New Roman"/>
          <w:sz w:val="24"/>
        </w:rPr>
        <w:t xml:space="preserve">employee </w:t>
      </w:r>
      <w:r w:rsidR="002B085E" w:rsidRPr="002B085E">
        <w:rPr>
          <w:rFonts w:ascii="Times New Roman" w:hAnsi="Times New Roman" w:cs="Times New Roman"/>
          <w:sz w:val="24"/>
        </w:rPr>
        <w:t xml:space="preserve">educational level, </w:t>
      </w:r>
      <w:r w:rsidR="00C13215">
        <w:rPr>
          <w:rFonts w:ascii="Times New Roman" w:hAnsi="Times New Roman" w:cs="Times New Roman"/>
          <w:sz w:val="24"/>
        </w:rPr>
        <w:t xml:space="preserve">company </w:t>
      </w:r>
      <w:r w:rsidR="002B085E" w:rsidRPr="002B085E">
        <w:rPr>
          <w:rFonts w:ascii="Times New Roman" w:hAnsi="Times New Roman" w:cs="Times New Roman"/>
          <w:sz w:val="24"/>
        </w:rPr>
        <w:t xml:space="preserve">branch, </w:t>
      </w:r>
      <w:r w:rsidR="00C13215">
        <w:rPr>
          <w:rFonts w:ascii="Times New Roman" w:hAnsi="Times New Roman" w:cs="Times New Roman"/>
          <w:sz w:val="24"/>
        </w:rPr>
        <w:t xml:space="preserve">employee </w:t>
      </w:r>
      <w:r w:rsidR="002B085E" w:rsidRPr="002B085E">
        <w:rPr>
          <w:rFonts w:ascii="Times New Roman" w:hAnsi="Times New Roman" w:cs="Times New Roman"/>
          <w:sz w:val="24"/>
        </w:rPr>
        <w:t>occupation and firm size</w:t>
      </w:r>
      <w:r w:rsidR="00C13215">
        <w:rPr>
          <w:rFonts w:ascii="Times New Roman" w:hAnsi="Times New Roman" w:cs="Times New Roman"/>
          <w:sz w:val="24"/>
        </w:rPr>
        <w:t xml:space="preserve">. </w:t>
      </w:r>
      <w:r w:rsidR="00EE7218" w:rsidRPr="0089010D">
        <w:rPr>
          <w:rFonts w:ascii="Times New Roman" w:hAnsi="Times New Roman" w:cs="Times New Roman"/>
          <w:sz w:val="24"/>
        </w:rPr>
        <w:t xml:space="preserve">These conclusions are supported by a 2013 </w:t>
      </w:r>
      <w:r w:rsidR="00C13215">
        <w:rPr>
          <w:rFonts w:ascii="Times New Roman" w:hAnsi="Times New Roman" w:cs="Times New Roman"/>
          <w:sz w:val="24"/>
        </w:rPr>
        <w:t>study</w:t>
      </w:r>
      <w:r w:rsidR="00EE7218" w:rsidRPr="0089010D">
        <w:rPr>
          <w:rFonts w:ascii="Times New Roman" w:hAnsi="Times New Roman" w:cs="Times New Roman"/>
          <w:sz w:val="24"/>
        </w:rPr>
        <w:t xml:space="preserve"> published in Economic Geography </w:t>
      </w:r>
      <w:sdt>
        <w:sdtPr>
          <w:rPr>
            <w:rFonts w:ascii="Times New Roman" w:hAnsi="Times New Roman" w:cs="Times New Roman"/>
            <w:sz w:val="24"/>
          </w:rPr>
          <w:id w:val="1028067347"/>
          <w:citation/>
        </w:sdtPr>
        <w:sdtEndPr/>
        <w:sdtContent>
          <w:r w:rsidR="00EE7218" w:rsidRPr="0089010D">
            <w:rPr>
              <w:rFonts w:ascii="Times New Roman" w:hAnsi="Times New Roman" w:cs="Times New Roman"/>
              <w:sz w:val="24"/>
            </w:rPr>
            <w:fldChar w:fldCharType="begin"/>
          </w:r>
          <w:r w:rsidR="00EE7218" w:rsidRPr="0089010D">
            <w:rPr>
              <w:rFonts w:ascii="Times New Roman" w:hAnsi="Times New Roman" w:cs="Times New Roman"/>
              <w:sz w:val="24"/>
            </w:rPr>
            <w:instrText xml:space="preserve"> CITATION Nat13 \l 1033 </w:instrText>
          </w:r>
          <w:r w:rsidR="00EE7218"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(Nathan &amp; Lee, 2013)</w:t>
          </w:r>
          <w:r w:rsidR="00EE7218" w:rsidRPr="0089010D">
            <w:rPr>
              <w:rFonts w:ascii="Times New Roman" w:hAnsi="Times New Roman" w:cs="Times New Roman"/>
              <w:sz w:val="24"/>
            </w:rPr>
            <w:fldChar w:fldCharType="end"/>
          </w:r>
        </w:sdtContent>
      </w:sdt>
      <w:r w:rsidR="00517257" w:rsidRPr="0089010D">
        <w:rPr>
          <w:rFonts w:ascii="Times New Roman" w:hAnsi="Times New Roman" w:cs="Times New Roman"/>
          <w:sz w:val="24"/>
        </w:rPr>
        <w:t xml:space="preserve">. This </w:t>
      </w:r>
      <w:r w:rsidR="00C13215">
        <w:rPr>
          <w:rFonts w:ascii="Times New Roman" w:hAnsi="Times New Roman" w:cs="Times New Roman"/>
          <w:sz w:val="24"/>
        </w:rPr>
        <w:t>study</w:t>
      </w:r>
      <w:r w:rsidR="00517257" w:rsidRPr="0089010D">
        <w:rPr>
          <w:rFonts w:ascii="Times New Roman" w:hAnsi="Times New Roman" w:cs="Times New Roman"/>
          <w:sz w:val="24"/>
        </w:rPr>
        <w:t xml:space="preserve"> </w:t>
      </w:r>
      <w:r w:rsidR="00C13215">
        <w:rPr>
          <w:rFonts w:ascii="Times New Roman" w:hAnsi="Times New Roman" w:cs="Times New Roman"/>
          <w:sz w:val="24"/>
        </w:rPr>
        <w:t>used data from two years of the London Annual Business Survey, to compile data on 7,615 firms. The researchers used this data to examine the effects of owner nationality and ethnicity on innovation produced by the business. They define innovation in four ways, where the business</w:t>
      </w:r>
      <w:r w:rsidR="00F83CD2">
        <w:rPr>
          <w:rFonts w:ascii="Times New Roman" w:hAnsi="Times New Roman" w:cs="Times New Roman"/>
          <w:sz w:val="24"/>
        </w:rPr>
        <w:t xml:space="preserve"> has</w:t>
      </w:r>
      <w:r w:rsidR="00C13215">
        <w:rPr>
          <w:rFonts w:ascii="Times New Roman" w:hAnsi="Times New Roman" w:cs="Times New Roman"/>
          <w:sz w:val="24"/>
        </w:rPr>
        <w:t>, “</w:t>
      </w:r>
      <w:r w:rsidR="00C13215" w:rsidRPr="00C13215">
        <w:rPr>
          <w:rFonts w:ascii="Times New Roman" w:hAnsi="Times New Roman" w:cs="Times New Roman"/>
          <w:sz w:val="24"/>
        </w:rPr>
        <w:t>(1) introduced a major new product or service, (2) significantly modified its product range or services, (3) introduced major new equipment, or (4) introduced major new ways of working</w:t>
      </w:r>
      <w:r w:rsidR="00C13215">
        <w:rPr>
          <w:rFonts w:ascii="Times New Roman" w:hAnsi="Times New Roman" w:cs="Times New Roman"/>
          <w:sz w:val="24"/>
        </w:rPr>
        <w:t>”</w:t>
      </w:r>
      <w:sdt>
        <w:sdtPr>
          <w:rPr>
            <w:rFonts w:ascii="Times New Roman" w:hAnsi="Times New Roman" w:cs="Times New Roman"/>
            <w:sz w:val="24"/>
          </w:rPr>
          <w:id w:val="-363681297"/>
          <w:citation/>
        </w:sdtPr>
        <w:sdtEndPr/>
        <w:sdtContent>
          <w:r w:rsidR="00C13215">
            <w:rPr>
              <w:rFonts w:ascii="Times New Roman" w:hAnsi="Times New Roman" w:cs="Times New Roman"/>
              <w:sz w:val="24"/>
            </w:rPr>
            <w:fldChar w:fldCharType="begin"/>
          </w:r>
          <w:r w:rsidR="00C13215">
            <w:rPr>
              <w:rFonts w:ascii="Times New Roman" w:hAnsi="Times New Roman" w:cs="Times New Roman"/>
              <w:sz w:val="24"/>
            </w:rPr>
            <w:instrText xml:space="preserve"> CITATION Nat13 \l 1033 </w:instrText>
          </w:r>
          <w:r w:rsidR="00C13215">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(Nathan &amp; Lee, 2013)</w:t>
          </w:r>
          <w:r w:rsidR="00C13215">
            <w:rPr>
              <w:rFonts w:ascii="Times New Roman" w:hAnsi="Times New Roman" w:cs="Times New Roman"/>
              <w:sz w:val="24"/>
            </w:rPr>
            <w:fldChar w:fldCharType="end"/>
          </w:r>
        </w:sdtContent>
      </w:sdt>
      <w:r w:rsidR="00C13215">
        <w:rPr>
          <w:rFonts w:ascii="Times New Roman" w:hAnsi="Times New Roman" w:cs="Times New Roman"/>
          <w:sz w:val="24"/>
        </w:rPr>
        <w:t xml:space="preserve">. The researchers also differentiate between knowledge-intensive businesses and non-knowledge-intensive firms. The study found that both diverse (mix of UK and </w:t>
      </w:r>
      <w:r w:rsidR="006835B4">
        <w:rPr>
          <w:rFonts w:ascii="Times New Roman" w:hAnsi="Times New Roman" w:cs="Times New Roman"/>
          <w:sz w:val="24"/>
        </w:rPr>
        <w:t>foreign-born individuals) and migrant-run firms were more likely to produce innovation</w:t>
      </w:r>
      <w:r w:rsidR="00F83CD2">
        <w:rPr>
          <w:rFonts w:ascii="Times New Roman" w:hAnsi="Times New Roman" w:cs="Times New Roman"/>
          <w:sz w:val="24"/>
        </w:rPr>
        <w:t xml:space="preserve"> relative to businesses solely owned by people born in the UK.</w:t>
      </w:r>
      <w:del w:id="11" w:author="Ted" w:date="2018-05-14T11:26:00Z">
        <w:r w:rsidR="00021A01" w:rsidDel="00AC2F11">
          <w:rPr>
            <w:noProof/>
          </w:rPr>
          <mc:AlternateContent>
            <mc:Choice Requires="wps">
              <w:drawing>
                <wp:inline distT="0" distB="0" distL="0" distR="0" wp14:anchorId="7D77F48B" wp14:editId="275CE17B">
                  <wp:extent cx="5927725" cy="2673350"/>
                  <wp:effectExtent l="0" t="0" r="15875" b="1270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7725" cy="2673350"/>
                          </a:xfrm>
                          <a:prstGeom prst="rect">
                            <a:avLst/>
                          </a:prstGeom>
                          <a:solidFill>
                            <a:srgbClr val="FFFFFF"/>
                          </a:solidFill>
                          <a:ln w="9525">
                            <a:solidFill>
                              <a:srgbClr val="000000"/>
                            </a:solidFill>
                            <a:miter lim="800000"/>
                            <a:headEnd/>
                            <a:tailEnd/>
                          </a:ln>
                        </wps:spPr>
                        <wps:txbx>
                          <w:txbxContent>
                            <w:p w14:paraId="36DFE2BD" w14:textId="56040117" w:rsidR="00A040E2" w:rsidRPr="00D74751" w:rsidRDefault="00A040E2" w:rsidP="00D74751">
                              <w:pPr>
                                <w:pStyle w:val="Caption"/>
                                <w:rPr>
                                  <w:rFonts w:ascii="Times New Roman" w:hAnsi="Times New Roman" w:cs="Times New Roman"/>
                                  <w:sz w:val="24"/>
                                </w:rPr>
                              </w:pPr>
                              <w:r w:rsidRPr="00D74751">
                                <w:rPr>
                                  <w:sz w:val="24"/>
                                </w:rPr>
                                <w:t xml:space="preserve">Figure </w:t>
                              </w:r>
                              <w:r>
                                <w:rPr>
                                  <w:sz w:val="24"/>
                                </w:rPr>
                                <w:t>7</w:t>
                              </w:r>
                              <w:r w:rsidRPr="00D74751">
                                <w:rPr>
                                  <w:sz w:val="24"/>
                                </w:rPr>
                                <w:t>: Important Policymakers within SBIR</w:t>
                              </w:r>
                            </w:p>
                            <w:p w14:paraId="4C09190F" w14:textId="3DBBD1CA" w:rsidR="00A040E2" w:rsidRPr="0060266F" w:rsidRDefault="00A040E2" w:rsidP="001745D1">
                              <w:pPr>
                                <w:spacing w:line="276" w:lineRule="auto"/>
                                <w:rPr>
                                  <w:rFonts w:ascii="Times New Roman" w:hAnsi="Times New Roman" w:cs="Times New Roman"/>
                                </w:rPr>
                              </w:pPr>
                              <w:r w:rsidRPr="0060266F">
                                <w:rPr>
                                  <w:rFonts w:ascii="Times New Roman" w:hAnsi="Times New Roman" w:cs="Times New Roman"/>
                                </w:rPr>
                                <w:t xml:space="preserve">Mr. John Williams: Director of Innovation and Technology for the Office of Investment and Innovation (OII) within the US Small Business Administration (SBA). </w:t>
                              </w:r>
                            </w:p>
                            <w:p w14:paraId="14133868" w14:textId="77777777" w:rsidR="00A040E2" w:rsidRPr="0060266F" w:rsidRDefault="00A040E2" w:rsidP="001745D1">
                              <w:pPr>
                                <w:spacing w:line="276" w:lineRule="auto"/>
                                <w:rPr>
                                  <w:rFonts w:ascii="Times New Roman" w:hAnsi="Times New Roman" w:cs="Times New Roman"/>
                                </w:rPr>
                              </w:pPr>
                              <w:r w:rsidRPr="0060266F">
                                <w:rPr>
                                  <w:rFonts w:ascii="Times New Roman" w:hAnsi="Times New Roman" w:cs="Times New Roman"/>
                                </w:rPr>
                                <w:t>Ms. Brittany Sickler: Outreach, training, and partnership strategist for the SBA’s Office of Investment and Innovation.</w:t>
                              </w:r>
                            </w:p>
                            <w:p w14:paraId="4067AD19" w14:textId="77777777" w:rsidR="00A040E2" w:rsidRDefault="00A040E2" w:rsidP="00021A01">
                              <w:pPr>
                                <w:rPr>
                                  <w:rFonts w:ascii="Times New Roman" w:hAnsi="Times New Roman" w:cs="Times New Roman"/>
                                </w:rPr>
                              </w:pPr>
                              <w:r w:rsidRPr="0060266F">
                                <w:rPr>
                                  <w:rFonts w:ascii="Times New Roman" w:hAnsi="Times New Roman" w:cs="Times New Roman"/>
                                </w:rPr>
                                <w:t>Ms. Jenn Gustetic</w:t>
                              </w:r>
                              <w:r>
                                <w:rPr>
                                  <w:rFonts w:ascii="Times New Roman" w:hAnsi="Times New Roman" w:cs="Times New Roman"/>
                                </w:rPr>
                                <w:t>: NASA SBIR Program Executive</w:t>
                              </w:r>
                            </w:p>
                            <w:p w14:paraId="64685E37" w14:textId="77777777" w:rsidR="00A040E2" w:rsidRDefault="00A040E2" w:rsidP="00021A01">
                              <w:pPr>
                                <w:rPr>
                                  <w:rFonts w:ascii="Times New Roman" w:hAnsi="Times New Roman" w:cs="Times New Roman"/>
                                </w:rPr>
                              </w:pPr>
                              <w:r>
                                <w:rPr>
                                  <w:rFonts w:ascii="Times New Roman" w:hAnsi="Times New Roman" w:cs="Times New Roman"/>
                                </w:rPr>
                                <w:t xml:space="preserve">NSF SBIR Program Directors: </w:t>
                              </w:r>
                              <w:hyperlink r:id="rId25" w:history="1">
                                <w:r w:rsidRPr="001A7F78">
                                  <w:rPr>
                                    <w:rStyle w:val="Hyperlink"/>
                                    <w:rFonts w:ascii="Times New Roman" w:hAnsi="Times New Roman" w:cs="Times New Roman"/>
                                  </w:rPr>
                                  <w:t>https://seedfund.nsf.gov/contact/</w:t>
                                </w:r>
                              </w:hyperlink>
                              <w:r>
                                <w:rPr>
                                  <w:rFonts w:ascii="Times New Roman" w:hAnsi="Times New Roman" w:cs="Times New Roman"/>
                                </w:rPr>
                                <w:t xml:space="preserve"> </w:t>
                              </w:r>
                            </w:p>
                            <w:p w14:paraId="12F33E6C" w14:textId="77777777" w:rsidR="00A040E2" w:rsidRDefault="00A040E2" w:rsidP="00021A01">
                              <w:pPr>
                                <w:rPr>
                                  <w:rFonts w:ascii="Times New Roman" w:hAnsi="Times New Roman" w:cs="Times New Roman"/>
                                </w:rPr>
                              </w:pPr>
                              <w:r>
                                <w:rPr>
                                  <w:rFonts w:ascii="Times New Roman" w:hAnsi="Times New Roman" w:cs="Times New Roman"/>
                                </w:rPr>
                                <w:t>Mr. David Sicora: Acting DoD SBIR/STTR Program Administrator</w:t>
                              </w:r>
                            </w:p>
                            <w:p w14:paraId="18AE71EE" w14:textId="77777777" w:rsidR="00A040E2" w:rsidRDefault="00A040E2" w:rsidP="00021A01">
                              <w:pPr>
                                <w:rPr>
                                  <w:rFonts w:ascii="Times New Roman" w:hAnsi="Times New Roman" w:cs="Times New Roman"/>
                                </w:rPr>
                              </w:pPr>
                              <w:r>
                                <w:rPr>
                                  <w:rFonts w:ascii="Times New Roman" w:hAnsi="Times New Roman" w:cs="Times New Roman"/>
                                </w:rPr>
                                <w:t xml:space="preserve">NIH SBIR Specialty Center Coordinators: </w:t>
                              </w:r>
                              <w:hyperlink r:id="rId26" w:history="1">
                                <w:r w:rsidRPr="001A7F78">
                                  <w:rPr>
                                    <w:rStyle w:val="Hyperlink"/>
                                    <w:rFonts w:ascii="Times New Roman" w:hAnsi="Times New Roman" w:cs="Times New Roman"/>
                                  </w:rPr>
                                  <w:t>https://sbir.nih.gov/engage/ic-contacts</w:t>
                                </w:r>
                              </w:hyperlink>
                            </w:p>
                            <w:p w14:paraId="77556FE1" w14:textId="3C7A6103" w:rsidR="00A040E2" w:rsidRPr="00720959" w:rsidRDefault="00A040E2" w:rsidP="00021A01">
                              <w:pPr>
                                <w:rPr>
                                  <w:rFonts w:ascii="Times New Roman" w:hAnsi="Times New Roman" w:cs="Times New Roman"/>
                                </w:rPr>
                              </w:pPr>
                              <w:r>
                                <w:rPr>
                                  <w:rFonts w:ascii="Times New Roman" w:hAnsi="Times New Roman" w:cs="Times New Roman"/>
                                </w:rPr>
                                <w:t xml:space="preserve">Mr. Manny Oliver: DoE </w:t>
                              </w:r>
                              <w:r w:rsidRPr="00720959">
                                <w:rPr>
                                  <w:rFonts w:ascii="Times New Roman" w:hAnsi="Times New Roman" w:cs="Times New Roman"/>
                                </w:rPr>
                                <w:t>Director, SBIR/STTR Programs Office</w:t>
                              </w:r>
                            </w:p>
                            <w:p w14:paraId="23B20253" w14:textId="77777777" w:rsidR="00A040E2" w:rsidRPr="00720959" w:rsidRDefault="00A040E2" w:rsidP="00021A01">
                              <w:pPr>
                                <w:rPr>
                                  <w:rFonts w:ascii="Times New Roman" w:hAnsi="Times New Roman" w:cs="Times New Roman"/>
                                </w:rPr>
                              </w:pPr>
                            </w:p>
                          </w:txbxContent>
                        </wps:txbx>
                        <wps:bodyPr rot="0" vert="horz" wrap="square" lIns="91440" tIns="45720" rIns="91440" bIns="45720" anchor="t" anchorCtr="0" upright="1">
                          <a:noAutofit/>
                        </wps:bodyPr>
                      </wps:wsp>
                    </a:graphicData>
                  </a:graphic>
                </wp:inline>
              </w:drawing>
            </mc:Choice>
            <mc:Fallback>
              <w:pict>
                <v:shape w14:anchorId="7D77F48B" id="Text Box 4" o:spid="_x0000_s1027" type="#_x0000_t202" style="width:466.75pt;height:2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EspLAIAAFgEAAAOAAAAZHJzL2Uyb0RvYy54bWysVNtu2zAMfR+wfxD0vjhxk6Yx4hRdugwD&#10;ugvQ7gNkWbaFSaImKbG7ry8lp2nQDXsY5gdBFKmjw0PS6+tBK3IQzkswJZ1NppQIw6GWpi3p94fd&#10;uytKfGCmZgqMKOmj8PR68/bNureFyKEDVQtHEMT4orcl7UKwRZZ53gnN/ASsMOhswGkW0HRtVjvW&#10;I7pWWT6dXmY9uNo64MJ7PL0dnXST8JtG8PC1abwIRJUUuYW0urRWcc02a1a0jtlO8iMN9g8sNJMG&#10;Hz1B3bLAyN7J36C05A48NGHCQWfQNJKLlANmM5u+yua+Y1akXFAcb08y+f8Hy78cvjki65LOKTFM&#10;Y4kexBDIexjIPKrTW19g0L3FsDDgMVY5ZertHfAfnhjYdsy04sY56DvBamQ3izezs6sjjo8gVf8Z&#10;anyG7QMkoKFxOkqHYhBExyo9nioTqXA8XKzy5TJfUMLRl18uLy4WqXYZK56vW+fDRwGaxE1JHZY+&#10;wbPDnQ+RDiueQ+JrHpSsd1KpZLi22ipHDgzbZJe+lMGrMGVIX9LVAon8HWKavj9BaBmw35XUJb06&#10;BbEi6vbB1KkbA5Nq3CNlZY5CRu1GFcNQDaliSeUocgX1IyrrYGxvHEfcdOB+UdJja5fU/9wzJyhR&#10;nwxWZzWbz+MsJGO+WOZouHNPde5hhiNUSQMl43YbxvnZWyfbDl8a+8HADVa0kUnrF1ZH+ti+qQTH&#10;UYvzcW6nqJcfwuYJAAD//wMAUEsDBBQABgAIAAAAIQB/lW5z3QAAAAUBAAAPAAAAZHJzL2Rvd25y&#10;ZXYueG1sTI/BTsMwEETvSPyDtUhcEHXalNKGOBVCAtEbFARXN94mEfY62Ns0/D2GC1xWGs1o5m25&#10;Hp0VA4bYeVIwnWQgkGpvOmoUvL7cXy5BRNZktPWECr4wwro6PSl1YfyRnnHYciNSCcVCK2iZ+0LK&#10;WLfodJz4Hil5ex+c5iRDI03Qx1TurJxl2UI63VFaaHWPdy3WH9uDU7CcPw7vcZM/vdWLvV3xxfXw&#10;8BmUOj8bb29AMI78F4Yf/IQOVWLa+QOZKKyC9Aj/3uSt8vwKxE7BfDbNQFal/E9ffQMAAP//AwBQ&#10;SwECLQAUAAYACAAAACEAtoM4kv4AAADhAQAAEwAAAAAAAAAAAAAAAAAAAAAAW0NvbnRlbnRfVHlw&#10;ZXNdLnhtbFBLAQItABQABgAIAAAAIQA4/SH/1gAAAJQBAAALAAAAAAAAAAAAAAAAAC8BAABfcmVs&#10;cy8ucmVsc1BLAQItABQABgAIAAAAIQA5TEspLAIAAFgEAAAOAAAAAAAAAAAAAAAAAC4CAABkcnMv&#10;ZTJvRG9jLnhtbFBLAQItABQABgAIAAAAIQB/lW5z3QAAAAUBAAAPAAAAAAAAAAAAAAAAAIYEAABk&#10;cnMvZG93bnJldi54bWxQSwUGAAAAAAQABADzAAAAkAUAAAAA&#10;">
                  <v:textbox>
                    <w:txbxContent>
                      <w:p w14:paraId="36DFE2BD" w14:textId="56040117" w:rsidR="00A040E2" w:rsidRPr="00D74751" w:rsidRDefault="00A040E2" w:rsidP="00D74751">
                        <w:pPr>
                          <w:pStyle w:val="Caption"/>
                          <w:rPr>
                            <w:rFonts w:ascii="Times New Roman" w:hAnsi="Times New Roman" w:cs="Times New Roman"/>
                            <w:sz w:val="24"/>
                          </w:rPr>
                        </w:pPr>
                        <w:r w:rsidRPr="00D74751">
                          <w:rPr>
                            <w:sz w:val="24"/>
                          </w:rPr>
                          <w:t xml:space="preserve">Figure </w:t>
                        </w:r>
                        <w:r>
                          <w:rPr>
                            <w:sz w:val="24"/>
                          </w:rPr>
                          <w:t>7</w:t>
                        </w:r>
                        <w:r w:rsidRPr="00D74751">
                          <w:rPr>
                            <w:sz w:val="24"/>
                          </w:rPr>
                          <w:t>: Important Policymakers within SBIR</w:t>
                        </w:r>
                      </w:p>
                      <w:p w14:paraId="4C09190F" w14:textId="3DBBD1CA" w:rsidR="00A040E2" w:rsidRPr="0060266F" w:rsidRDefault="00A040E2" w:rsidP="001745D1">
                        <w:pPr>
                          <w:spacing w:line="276" w:lineRule="auto"/>
                          <w:rPr>
                            <w:rFonts w:ascii="Times New Roman" w:hAnsi="Times New Roman" w:cs="Times New Roman"/>
                          </w:rPr>
                        </w:pPr>
                        <w:r w:rsidRPr="0060266F">
                          <w:rPr>
                            <w:rFonts w:ascii="Times New Roman" w:hAnsi="Times New Roman" w:cs="Times New Roman"/>
                          </w:rPr>
                          <w:t xml:space="preserve">Mr. John Williams: Director of Innovation and Technology for the Office of Investment and Innovation (OII) within the US Small Business Administration (SBA). </w:t>
                        </w:r>
                      </w:p>
                      <w:p w14:paraId="14133868" w14:textId="77777777" w:rsidR="00A040E2" w:rsidRPr="0060266F" w:rsidRDefault="00A040E2" w:rsidP="001745D1">
                        <w:pPr>
                          <w:spacing w:line="276" w:lineRule="auto"/>
                          <w:rPr>
                            <w:rFonts w:ascii="Times New Roman" w:hAnsi="Times New Roman" w:cs="Times New Roman"/>
                          </w:rPr>
                        </w:pPr>
                        <w:r w:rsidRPr="0060266F">
                          <w:rPr>
                            <w:rFonts w:ascii="Times New Roman" w:hAnsi="Times New Roman" w:cs="Times New Roman"/>
                          </w:rPr>
                          <w:t>Ms. Brittany Sickler: Outreach, training, and partnership strategist for the SBA’s Office of Investment and Innovation.</w:t>
                        </w:r>
                      </w:p>
                      <w:p w14:paraId="4067AD19" w14:textId="77777777" w:rsidR="00A040E2" w:rsidRDefault="00A040E2" w:rsidP="00021A01">
                        <w:pPr>
                          <w:rPr>
                            <w:rFonts w:ascii="Times New Roman" w:hAnsi="Times New Roman" w:cs="Times New Roman"/>
                          </w:rPr>
                        </w:pPr>
                        <w:r w:rsidRPr="0060266F">
                          <w:rPr>
                            <w:rFonts w:ascii="Times New Roman" w:hAnsi="Times New Roman" w:cs="Times New Roman"/>
                          </w:rPr>
                          <w:t>Ms. Jenn Gustetic</w:t>
                        </w:r>
                        <w:r>
                          <w:rPr>
                            <w:rFonts w:ascii="Times New Roman" w:hAnsi="Times New Roman" w:cs="Times New Roman"/>
                          </w:rPr>
                          <w:t>: NASA SBIR Program Executive</w:t>
                        </w:r>
                      </w:p>
                      <w:p w14:paraId="64685E37" w14:textId="77777777" w:rsidR="00A040E2" w:rsidRDefault="00A040E2" w:rsidP="00021A01">
                        <w:pPr>
                          <w:rPr>
                            <w:rFonts w:ascii="Times New Roman" w:hAnsi="Times New Roman" w:cs="Times New Roman"/>
                          </w:rPr>
                        </w:pPr>
                        <w:r>
                          <w:rPr>
                            <w:rFonts w:ascii="Times New Roman" w:hAnsi="Times New Roman" w:cs="Times New Roman"/>
                          </w:rPr>
                          <w:t xml:space="preserve">NSF SBIR Program Directors: </w:t>
                        </w:r>
                        <w:hyperlink r:id="rId27" w:history="1">
                          <w:r w:rsidRPr="001A7F78">
                            <w:rPr>
                              <w:rStyle w:val="Hyperlink"/>
                              <w:rFonts w:ascii="Times New Roman" w:hAnsi="Times New Roman" w:cs="Times New Roman"/>
                            </w:rPr>
                            <w:t>https://seedfund.nsf.gov/contact/</w:t>
                          </w:r>
                        </w:hyperlink>
                        <w:r>
                          <w:rPr>
                            <w:rFonts w:ascii="Times New Roman" w:hAnsi="Times New Roman" w:cs="Times New Roman"/>
                          </w:rPr>
                          <w:t xml:space="preserve"> </w:t>
                        </w:r>
                      </w:p>
                      <w:p w14:paraId="12F33E6C" w14:textId="77777777" w:rsidR="00A040E2" w:rsidRDefault="00A040E2" w:rsidP="00021A01">
                        <w:pPr>
                          <w:rPr>
                            <w:rFonts w:ascii="Times New Roman" w:hAnsi="Times New Roman" w:cs="Times New Roman"/>
                          </w:rPr>
                        </w:pPr>
                        <w:r>
                          <w:rPr>
                            <w:rFonts w:ascii="Times New Roman" w:hAnsi="Times New Roman" w:cs="Times New Roman"/>
                          </w:rPr>
                          <w:t>Mr. David Sicora: Acting DoD SBIR/STTR Program Administrator</w:t>
                        </w:r>
                      </w:p>
                      <w:p w14:paraId="18AE71EE" w14:textId="77777777" w:rsidR="00A040E2" w:rsidRDefault="00A040E2" w:rsidP="00021A01">
                        <w:pPr>
                          <w:rPr>
                            <w:rFonts w:ascii="Times New Roman" w:hAnsi="Times New Roman" w:cs="Times New Roman"/>
                          </w:rPr>
                        </w:pPr>
                        <w:r>
                          <w:rPr>
                            <w:rFonts w:ascii="Times New Roman" w:hAnsi="Times New Roman" w:cs="Times New Roman"/>
                          </w:rPr>
                          <w:t xml:space="preserve">NIH SBIR Specialty Center Coordinators: </w:t>
                        </w:r>
                        <w:hyperlink r:id="rId28" w:history="1">
                          <w:r w:rsidRPr="001A7F78">
                            <w:rPr>
                              <w:rStyle w:val="Hyperlink"/>
                              <w:rFonts w:ascii="Times New Roman" w:hAnsi="Times New Roman" w:cs="Times New Roman"/>
                            </w:rPr>
                            <w:t>https://sbir.nih.gov/engage/ic-contacts</w:t>
                          </w:r>
                        </w:hyperlink>
                      </w:p>
                      <w:p w14:paraId="77556FE1" w14:textId="3C7A6103" w:rsidR="00A040E2" w:rsidRPr="00720959" w:rsidRDefault="00A040E2" w:rsidP="00021A01">
                        <w:pPr>
                          <w:rPr>
                            <w:rFonts w:ascii="Times New Roman" w:hAnsi="Times New Roman" w:cs="Times New Roman"/>
                          </w:rPr>
                        </w:pPr>
                        <w:r>
                          <w:rPr>
                            <w:rFonts w:ascii="Times New Roman" w:hAnsi="Times New Roman" w:cs="Times New Roman"/>
                          </w:rPr>
                          <w:t xml:space="preserve">Mr. Manny Oliver: DoE </w:t>
                        </w:r>
                        <w:r w:rsidRPr="00720959">
                          <w:rPr>
                            <w:rFonts w:ascii="Times New Roman" w:hAnsi="Times New Roman" w:cs="Times New Roman"/>
                          </w:rPr>
                          <w:t>Director, SBIR/STTR Programs Office</w:t>
                        </w:r>
                      </w:p>
                      <w:p w14:paraId="23B20253" w14:textId="77777777" w:rsidR="00A040E2" w:rsidRPr="00720959" w:rsidRDefault="00A040E2" w:rsidP="00021A01">
                        <w:pPr>
                          <w:rPr>
                            <w:rFonts w:ascii="Times New Roman" w:hAnsi="Times New Roman" w:cs="Times New Roman"/>
                          </w:rPr>
                        </w:pPr>
                      </w:p>
                    </w:txbxContent>
                  </v:textbox>
                  <w10:anchorlock/>
                </v:shape>
              </w:pict>
            </mc:Fallback>
          </mc:AlternateContent>
        </w:r>
      </w:del>
    </w:p>
    <w:p w14:paraId="2E398569" w14:textId="2BEBF64B" w:rsidR="00A16072" w:rsidRDefault="00A16072" w:rsidP="00037E76">
      <w:pPr>
        <w:pStyle w:val="Heading1"/>
        <w:rPr>
          <w:rFonts w:cs="Times New Roman"/>
        </w:rPr>
      </w:pPr>
      <w:bookmarkStart w:id="12" w:name="_Toc513010666"/>
      <w:r w:rsidRPr="00037E76">
        <w:rPr>
          <w:rFonts w:cs="Times New Roman"/>
        </w:rPr>
        <w:t>Literature Review</w:t>
      </w:r>
      <w:bookmarkEnd w:id="12"/>
    </w:p>
    <w:p w14:paraId="3F773209" w14:textId="522A5A06" w:rsidR="00B8349F" w:rsidRPr="0089010D" w:rsidRDefault="00B8349F"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While an important part of the </w:t>
      </w:r>
      <w:r w:rsidR="00246966">
        <w:rPr>
          <w:rFonts w:ascii="Times New Roman" w:hAnsi="Times New Roman" w:cs="Times New Roman"/>
          <w:sz w:val="24"/>
        </w:rPr>
        <w:t>US</w:t>
      </w:r>
      <w:r w:rsidRPr="0089010D">
        <w:rPr>
          <w:rFonts w:ascii="Times New Roman" w:hAnsi="Times New Roman" w:cs="Times New Roman"/>
          <w:sz w:val="24"/>
        </w:rPr>
        <w:t xml:space="preserve"> </w:t>
      </w:r>
      <w:r w:rsidR="00D3094E">
        <w:rPr>
          <w:rFonts w:ascii="Times New Roman" w:hAnsi="Times New Roman" w:cs="Times New Roman"/>
          <w:sz w:val="24"/>
        </w:rPr>
        <w:t xml:space="preserve">government’s approach to </w:t>
      </w:r>
      <w:r w:rsidRPr="0089010D">
        <w:rPr>
          <w:rFonts w:ascii="Times New Roman" w:hAnsi="Times New Roman" w:cs="Times New Roman"/>
          <w:sz w:val="24"/>
        </w:rPr>
        <w:t>entrepreneurship, SBIR</w:t>
      </w:r>
      <w:r w:rsidR="000172CF" w:rsidRPr="0089010D">
        <w:rPr>
          <w:rFonts w:ascii="Times New Roman" w:hAnsi="Times New Roman" w:cs="Times New Roman"/>
          <w:sz w:val="24"/>
        </w:rPr>
        <w:t xml:space="preserve"> </w:t>
      </w:r>
      <w:r w:rsidRPr="0089010D">
        <w:rPr>
          <w:rFonts w:ascii="Times New Roman" w:hAnsi="Times New Roman" w:cs="Times New Roman"/>
          <w:sz w:val="24"/>
        </w:rPr>
        <w:t xml:space="preserve">is </w:t>
      </w:r>
      <w:r w:rsidR="000172CF" w:rsidRPr="0089010D">
        <w:rPr>
          <w:rFonts w:ascii="Times New Roman" w:hAnsi="Times New Roman" w:cs="Times New Roman"/>
          <w:sz w:val="24"/>
        </w:rPr>
        <w:t xml:space="preserve">a </w:t>
      </w:r>
      <w:r w:rsidRPr="0089010D">
        <w:rPr>
          <w:rFonts w:ascii="Times New Roman" w:hAnsi="Times New Roman" w:cs="Times New Roman"/>
          <w:sz w:val="24"/>
        </w:rPr>
        <w:t>relatively new federal funding mechanism for academic research</w:t>
      </w:r>
      <w:r w:rsidR="000172CF" w:rsidRPr="0089010D">
        <w:rPr>
          <w:rFonts w:ascii="Times New Roman" w:hAnsi="Times New Roman" w:cs="Times New Roman"/>
          <w:sz w:val="24"/>
        </w:rPr>
        <w:t xml:space="preserve"> (founded in 1982)</w:t>
      </w:r>
      <w:r w:rsidRPr="0089010D">
        <w:rPr>
          <w:rFonts w:ascii="Times New Roman" w:hAnsi="Times New Roman" w:cs="Times New Roman"/>
          <w:sz w:val="24"/>
        </w:rPr>
        <w:t xml:space="preserve">. Prior to World War II, </w:t>
      </w:r>
      <w:r w:rsidR="000172CF" w:rsidRPr="0089010D">
        <w:rPr>
          <w:rFonts w:ascii="Times New Roman" w:hAnsi="Times New Roman" w:cs="Times New Roman"/>
          <w:sz w:val="24"/>
        </w:rPr>
        <w:t xml:space="preserve">private industry, rather than the government, funded </w:t>
      </w:r>
      <w:r w:rsidRPr="0089010D">
        <w:rPr>
          <w:rFonts w:ascii="Times New Roman" w:hAnsi="Times New Roman" w:cs="Times New Roman"/>
          <w:sz w:val="24"/>
        </w:rPr>
        <w:t>basic scien</w:t>
      </w:r>
      <w:r w:rsidR="00246966">
        <w:rPr>
          <w:rFonts w:ascii="Times New Roman" w:hAnsi="Times New Roman" w:cs="Times New Roman"/>
          <w:sz w:val="24"/>
        </w:rPr>
        <w:t>tific</w:t>
      </w:r>
      <w:r w:rsidRPr="0089010D">
        <w:rPr>
          <w:rFonts w:ascii="Times New Roman" w:hAnsi="Times New Roman" w:cs="Times New Roman"/>
          <w:sz w:val="24"/>
        </w:rPr>
        <w:t xml:space="preserve"> research and commercialization</w:t>
      </w:r>
      <w:sdt>
        <w:sdtPr>
          <w:rPr>
            <w:rFonts w:ascii="Times New Roman" w:hAnsi="Times New Roman" w:cs="Times New Roman"/>
            <w:sz w:val="24"/>
          </w:rPr>
          <w:id w:val="900872789"/>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Jah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(Jahnke,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However, in 1940, President Franklin D. Roosevelt created a new model of federally funded scientific research and development </w:t>
      </w:r>
      <w:r w:rsidR="00246966">
        <w:rPr>
          <w:rFonts w:ascii="Times New Roman" w:hAnsi="Times New Roman" w:cs="Times New Roman"/>
          <w:sz w:val="24"/>
        </w:rPr>
        <w:t xml:space="preserve">to create innovation </w:t>
      </w:r>
      <w:r w:rsidR="00BA1402">
        <w:rPr>
          <w:rFonts w:ascii="Times New Roman" w:hAnsi="Times New Roman" w:cs="Times New Roman"/>
          <w:sz w:val="24"/>
        </w:rPr>
        <w:t>to use in</w:t>
      </w:r>
      <w:r w:rsidRPr="0089010D">
        <w:rPr>
          <w:rFonts w:ascii="Times New Roman" w:hAnsi="Times New Roman" w:cs="Times New Roman"/>
          <w:sz w:val="24"/>
        </w:rPr>
        <w:t xml:space="preserve"> the </w:t>
      </w:r>
      <w:r w:rsidR="00246966">
        <w:rPr>
          <w:rFonts w:ascii="Times New Roman" w:hAnsi="Times New Roman" w:cs="Times New Roman"/>
          <w:sz w:val="24"/>
        </w:rPr>
        <w:t>upcoming</w:t>
      </w:r>
      <w:r w:rsidRPr="0089010D">
        <w:rPr>
          <w:rFonts w:ascii="Times New Roman" w:hAnsi="Times New Roman" w:cs="Times New Roman"/>
          <w:sz w:val="24"/>
        </w:rPr>
        <w:t xml:space="preserve"> war</w:t>
      </w:r>
      <w:sdt>
        <w:sdtPr>
          <w:rPr>
            <w:rFonts w:ascii="Times New Roman" w:hAnsi="Times New Roman" w:cs="Times New Roman"/>
            <w:sz w:val="24"/>
          </w:rPr>
          <w:id w:val="-2098934670"/>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Jah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(Jahnke,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 In 1950, President Harry S. Truman created the NSF, expanding the government’s research portfolio to all basic scientific research</w:t>
      </w:r>
      <w:sdt>
        <w:sdtPr>
          <w:rPr>
            <w:rFonts w:ascii="Times New Roman" w:hAnsi="Times New Roman" w:cs="Times New Roman"/>
            <w:sz w:val="24"/>
          </w:rPr>
          <w:id w:val="-910234463"/>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Jah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(Jahnke,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 However, researchers were not able to commercialize their innovations until the Bayh-Dole Act of 1980</w:t>
      </w:r>
      <w:sdt>
        <w:sdtPr>
          <w:rPr>
            <w:rFonts w:ascii="Times New Roman" w:hAnsi="Times New Roman" w:cs="Times New Roman"/>
            <w:sz w:val="24"/>
          </w:rPr>
          <w:id w:val="-1874995963"/>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Ass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(Association of University Technology Managers,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 This legislation allowed universities and small businesses to retain ownership over innovations created under federal research programs</w:t>
      </w:r>
      <w:sdt>
        <w:sdtPr>
          <w:rPr>
            <w:rFonts w:ascii="Times New Roman" w:hAnsi="Times New Roman" w:cs="Times New Roman"/>
            <w:sz w:val="24"/>
          </w:rPr>
          <w:id w:val="-452171018"/>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Ass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(Association of University Technology Managers,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w:t>
      </w:r>
    </w:p>
    <w:p w14:paraId="5AC74C9F" w14:textId="3DE778F8" w:rsidR="00B8349F" w:rsidRPr="0089010D" w:rsidRDefault="00B8349F" w:rsidP="001745D1">
      <w:pPr>
        <w:spacing w:line="276" w:lineRule="auto"/>
        <w:rPr>
          <w:rFonts w:ascii="Times New Roman" w:hAnsi="Times New Roman" w:cs="Times New Roman"/>
          <w:sz w:val="24"/>
        </w:rPr>
      </w:pPr>
      <w:r w:rsidRPr="0089010D">
        <w:rPr>
          <w:rFonts w:ascii="Times New Roman" w:hAnsi="Times New Roman" w:cs="Times New Roman"/>
          <w:sz w:val="24"/>
        </w:rPr>
        <w:t>The effects of the Bayh-Dole Act of 1980 have culminated in a phenomenon known as technology transfer. Technology transfer is the process of converting scientific and technological advances into marketable goods and services</w:t>
      </w:r>
      <w:sdt>
        <w:sdtPr>
          <w:rPr>
            <w:rFonts w:ascii="Times New Roman" w:hAnsi="Times New Roman" w:cs="Times New Roman"/>
            <w:sz w:val="24"/>
          </w:rPr>
          <w:id w:val="358635715"/>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Bus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(BusinessDictionary.com,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 When this happens, universities are paid a fee for the licensed intellectual property rights, which are then funneled back to the inventors and other research programs</w:t>
      </w:r>
      <w:sdt>
        <w:sdtPr>
          <w:rPr>
            <w:rFonts w:ascii="Times New Roman" w:hAnsi="Times New Roman" w:cs="Times New Roman"/>
            <w:sz w:val="24"/>
          </w:rPr>
          <w:id w:val="844908750"/>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Uni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(University of Rochester,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 SBIR plays an important role in the technology transfer</w:t>
      </w:r>
      <w:r w:rsidR="00BA1402">
        <w:rPr>
          <w:rFonts w:ascii="Times New Roman" w:hAnsi="Times New Roman" w:cs="Times New Roman"/>
          <w:sz w:val="24"/>
        </w:rPr>
        <w:t xml:space="preserve"> process</w:t>
      </w:r>
      <w:r w:rsidRPr="0089010D">
        <w:rPr>
          <w:rFonts w:ascii="Times New Roman" w:hAnsi="Times New Roman" w:cs="Times New Roman"/>
          <w:sz w:val="24"/>
        </w:rPr>
        <w:t xml:space="preserve"> by providing the funding and structure for researchers to commercialize their work</w:t>
      </w:r>
      <w:sdt>
        <w:sdtPr>
          <w:rPr>
            <w:rFonts w:ascii="Times New Roman" w:hAnsi="Times New Roman" w:cs="Times New Roman"/>
            <w:sz w:val="24"/>
          </w:rPr>
          <w:id w:val="871963576"/>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Sma18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(SBIR, 2018)</w:t>
          </w:r>
          <w:r w:rsidRPr="0089010D">
            <w:rPr>
              <w:rFonts w:ascii="Times New Roman" w:hAnsi="Times New Roman" w:cs="Times New Roman"/>
              <w:sz w:val="24"/>
            </w:rPr>
            <w:fldChar w:fldCharType="end"/>
          </w:r>
        </w:sdtContent>
      </w:sdt>
      <w:r w:rsidRPr="0089010D">
        <w:rPr>
          <w:rFonts w:ascii="Times New Roman" w:hAnsi="Times New Roman" w:cs="Times New Roman"/>
          <w:sz w:val="24"/>
        </w:rPr>
        <w:t>.</w:t>
      </w:r>
    </w:p>
    <w:p w14:paraId="3766F0C3" w14:textId="45A30DBA" w:rsidR="00EE7218" w:rsidRPr="00BA1402" w:rsidRDefault="00FC4452" w:rsidP="001745D1">
      <w:pPr>
        <w:spacing w:line="276" w:lineRule="auto"/>
        <w:rPr>
          <w:rFonts w:ascii="Times New Roman" w:hAnsi="Times New Roman" w:cs="Times New Roman"/>
          <w:iCs/>
          <w:noProof/>
          <w:sz w:val="24"/>
        </w:rPr>
      </w:pPr>
      <w:r w:rsidRPr="0089010D">
        <w:rPr>
          <w:rFonts w:ascii="Times New Roman" w:hAnsi="Times New Roman" w:cs="Times New Roman"/>
          <w:sz w:val="24"/>
        </w:rPr>
        <w:t>F</w:t>
      </w:r>
      <w:r w:rsidR="00013B87" w:rsidRPr="0089010D">
        <w:rPr>
          <w:rFonts w:ascii="Times New Roman" w:hAnsi="Times New Roman" w:cs="Times New Roman"/>
          <w:sz w:val="24"/>
        </w:rPr>
        <w:t>ixing the gender</w:t>
      </w:r>
      <w:r w:rsidR="001671BE" w:rsidRPr="0089010D">
        <w:rPr>
          <w:rFonts w:ascii="Times New Roman" w:hAnsi="Times New Roman" w:cs="Times New Roman"/>
          <w:sz w:val="24"/>
        </w:rPr>
        <w:t>-</w:t>
      </w:r>
      <w:r w:rsidR="00013B87" w:rsidRPr="0089010D">
        <w:rPr>
          <w:rFonts w:ascii="Times New Roman" w:hAnsi="Times New Roman" w:cs="Times New Roman"/>
          <w:sz w:val="24"/>
        </w:rPr>
        <w:t xml:space="preserve"> and ethnicity</w:t>
      </w:r>
      <w:r w:rsidR="001671BE" w:rsidRPr="0089010D">
        <w:rPr>
          <w:rFonts w:ascii="Times New Roman" w:hAnsi="Times New Roman" w:cs="Times New Roman"/>
          <w:sz w:val="24"/>
        </w:rPr>
        <w:t>-</w:t>
      </w:r>
      <w:r w:rsidR="00013B87" w:rsidRPr="0089010D">
        <w:rPr>
          <w:rFonts w:ascii="Times New Roman" w:hAnsi="Times New Roman" w:cs="Times New Roman"/>
          <w:sz w:val="24"/>
        </w:rPr>
        <w:t xml:space="preserve">based </w:t>
      </w:r>
      <w:r w:rsidR="00BA1402">
        <w:rPr>
          <w:rFonts w:ascii="Times New Roman" w:hAnsi="Times New Roman" w:cs="Times New Roman"/>
          <w:sz w:val="24"/>
        </w:rPr>
        <w:t>gap</w:t>
      </w:r>
      <w:r w:rsidR="00013B87" w:rsidRPr="0089010D">
        <w:rPr>
          <w:rFonts w:ascii="Times New Roman" w:hAnsi="Times New Roman" w:cs="Times New Roman"/>
          <w:sz w:val="24"/>
        </w:rPr>
        <w:t xml:space="preserve"> in SBIR </w:t>
      </w:r>
      <w:r w:rsidR="00964897" w:rsidRPr="0089010D">
        <w:rPr>
          <w:rFonts w:ascii="Times New Roman" w:hAnsi="Times New Roman" w:cs="Times New Roman"/>
          <w:sz w:val="24"/>
        </w:rPr>
        <w:t>funding</w:t>
      </w:r>
      <w:r w:rsidR="00013B87" w:rsidRPr="0089010D">
        <w:rPr>
          <w:rFonts w:ascii="Times New Roman" w:hAnsi="Times New Roman" w:cs="Times New Roman"/>
          <w:sz w:val="24"/>
        </w:rPr>
        <w:t xml:space="preserve"> is </w:t>
      </w:r>
      <w:r w:rsidR="001671BE" w:rsidRPr="0089010D">
        <w:rPr>
          <w:rFonts w:ascii="Times New Roman" w:hAnsi="Times New Roman" w:cs="Times New Roman"/>
          <w:sz w:val="24"/>
        </w:rPr>
        <w:t>key to distributing the benefits</w:t>
      </w:r>
      <w:r w:rsidR="006835B4">
        <w:rPr>
          <w:rFonts w:ascii="Times New Roman" w:hAnsi="Times New Roman" w:cs="Times New Roman"/>
          <w:sz w:val="24"/>
        </w:rPr>
        <w:t xml:space="preserve"> of technology transfer</w:t>
      </w:r>
      <w:r w:rsidR="001671BE" w:rsidRPr="0089010D">
        <w:rPr>
          <w:rFonts w:ascii="Times New Roman" w:hAnsi="Times New Roman" w:cs="Times New Roman"/>
          <w:sz w:val="24"/>
        </w:rPr>
        <w:t xml:space="preserve"> to a</w:t>
      </w:r>
      <w:r w:rsidR="00964897" w:rsidRPr="0089010D">
        <w:rPr>
          <w:rFonts w:ascii="Times New Roman" w:hAnsi="Times New Roman" w:cs="Times New Roman"/>
          <w:sz w:val="24"/>
        </w:rPr>
        <w:t>pplicants that might not otherwise be able to commercialize their research</w:t>
      </w:r>
      <w:r w:rsidR="001671BE" w:rsidRPr="0089010D">
        <w:rPr>
          <w:rFonts w:ascii="Times New Roman" w:hAnsi="Times New Roman" w:cs="Times New Roman"/>
          <w:sz w:val="24"/>
        </w:rPr>
        <w:t xml:space="preserve">. </w:t>
      </w:r>
      <w:r w:rsidR="00EE7218" w:rsidRPr="0089010D">
        <w:rPr>
          <w:rFonts w:ascii="Times New Roman" w:hAnsi="Times New Roman" w:cs="Times New Roman"/>
          <w:sz w:val="24"/>
        </w:rPr>
        <w:t xml:space="preserve">While this is a pressing topic, </w:t>
      </w:r>
      <w:r w:rsidR="001671BE" w:rsidRPr="0089010D">
        <w:rPr>
          <w:rFonts w:ascii="Times New Roman" w:hAnsi="Times New Roman" w:cs="Times New Roman"/>
          <w:sz w:val="24"/>
        </w:rPr>
        <w:t xml:space="preserve">policy interventions </w:t>
      </w:r>
      <w:r w:rsidR="008B4757" w:rsidRPr="0089010D">
        <w:rPr>
          <w:rFonts w:ascii="Times New Roman" w:hAnsi="Times New Roman" w:cs="Times New Roman"/>
          <w:sz w:val="24"/>
        </w:rPr>
        <w:t>have not been implemented</w:t>
      </w:r>
      <w:r w:rsidR="00C53BBF" w:rsidRPr="0089010D">
        <w:rPr>
          <w:rFonts w:ascii="Times New Roman" w:hAnsi="Times New Roman" w:cs="Times New Roman"/>
          <w:sz w:val="24"/>
        </w:rPr>
        <w:t xml:space="preserve"> across all</w:t>
      </w:r>
      <w:r w:rsidR="006835B4">
        <w:rPr>
          <w:rFonts w:ascii="Times New Roman" w:hAnsi="Times New Roman" w:cs="Times New Roman"/>
          <w:sz w:val="24"/>
        </w:rPr>
        <w:t xml:space="preserve"> partner</w:t>
      </w:r>
      <w:r w:rsidR="00C53BBF" w:rsidRPr="0089010D">
        <w:rPr>
          <w:rFonts w:ascii="Times New Roman" w:hAnsi="Times New Roman" w:cs="Times New Roman"/>
          <w:sz w:val="24"/>
        </w:rPr>
        <w:t xml:space="preserve"> agencies</w:t>
      </w:r>
      <w:r w:rsidR="00124373">
        <w:rPr>
          <w:rFonts w:ascii="Times New Roman" w:hAnsi="Times New Roman" w:cs="Times New Roman"/>
          <w:sz w:val="24"/>
        </w:rPr>
        <w:t>. As such</w:t>
      </w:r>
      <w:r w:rsidR="00EE7218" w:rsidRPr="0089010D">
        <w:rPr>
          <w:rFonts w:ascii="Times New Roman" w:hAnsi="Times New Roman" w:cs="Times New Roman"/>
          <w:sz w:val="24"/>
        </w:rPr>
        <w:t xml:space="preserve">, this review </w:t>
      </w:r>
      <w:r w:rsidR="00954699" w:rsidRPr="0089010D">
        <w:rPr>
          <w:rFonts w:ascii="Times New Roman" w:hAnsi="Times New Roman" w:cs="Times New Roman"/>
          <w:sz w:val="24"/>
        </w:rPr>
        <w:t xml:space="preserve">will address the </w:t>
      </w:r>
      <w:r w:rsidR="00D32915" w:rsidRPr="0089010D">
        <w:rPr>
          <w:rFonts w:ascii="Times New Roman" w:hAnsi="Times New Roman" w:cs="Times New Roman"/>
          <w:sz w:val="24"/>
        </w:rPr>
        <w:t>National Academies’ solutio</w:t>
      </w:r>
      <w:r w:rsidR="00954699" w:rsidRPr="0089010D">
        <w:rPr>
          <w:rFonts w:ascii="Times New Roman" w:hAnsi="Times New Roman" w:cs="Times New Roman"/>
          <w:sz w:val="24"/>
        </w:rPr>
        <w:t>n that the SBA</w:t>
      </w:r>
      <w:r w:rsidR="00BA1402">
        <w:rPr>
          <w:rFonts w:ascii="Times New Roman" w:hAnsi="Times New Roman" w:cs="Times New Roman"/>
          <w:sz w:val="24"/>
        </w:rPr>
        <w:t>, and thus the SBIR,</w:t>
      </w:r>
      <w:r w:rsidR="00954699" w:rsidRPr="0089010D">
        <w:rPr>
          <w:rFonts w:ascii="Times New Roman" w:hAnsi="Times New Roman" w:cs="Times New Roman"/>
          <w:sz w:val="24"/>
        </w:rPr>
        <w:t xml:space="preserve"> change its definition of </w:t>
      </w:r>
      <w:r w:rsidR="00EE3234" w:rsidRPr="0089010D">
        <w:rPr>
          <w:rFonts w:ascii="Times New Roman" w:hAnsi="Times New Roman" w:cs="Times New Roman"/>
          <w:iCs/>
          <w:sz w:val="24"/>
        </w:rPr>
        <w:t>S/ED groups</w:t>
      </w:r>
      <w:r w:rsidR="00954699" w:rsidRPr="0089010D">
        <w:rPr>
          <w:rFonts w:ascii="Times New Roman" w:hAnsi="Times New Roman" w:cs="Times New Roman"/>
          <w:iCs/>
          <w:sz w:val="24"/>
        </w:rPr>
        <w:t xml:space="preserve"> to specifically address the overrepresentation of Asian-Americans </w:t>
      </w:r>
      <w:r w:rsidR="00D32915" w:rsidRPr="0089010D">
        <w:rPr>
          <w:rFonts w:ascii="Times New Roman" w:hAnsi="Times New Roman" w:cs="Times New Roman"/>
          <w:iCs/>
          <w:sz w:val="24"/>
        </w:rPr>
        <w:t xml:space="preserve">in </w:t>
      </w:r>
      <w:r w:rsidR="00BA1402">
        <w:rPr>
          <w:rFonts w:ascii="Times New Roman" w:hAnsi="Times New Roman" w:cs="Times New Roman"/>
          <w:iCs/>
          <w:sz w:val="24"/>
        </w:rPr>
        <w:t>entrep</w:t>
      </w:r>
      <w:r w:rsidR="000F1EDB">
        <w:rPr>
          <w:rFonts w:ascii="Times New Roman" w:hAnsi="Times New Roman" w:cs="Times New Roman"/>
          <w:iCs/>
          <w:sz w:val="24"/>
        </w:rPr>
        <w:t>reneurship</w:t>
      </w:r>
      <w:sdt>
        <w:sdtPr>
          <w:rPr>
            <w:rFonts w:ascii="Times New Roman" w:hAnsi="Times New Roman" w:cs="Times New Roman"/>
            <w:iCs/>
            <w:sz w:val="24"/>
          </w:rPr>
          <w:id w:val="182723000"/>
          <w:citation/>
        </w:sdtPr>
        <w:sdtEndPr/>
        <w:sdtContent>
          <w:r w:rsidR="000E6E62"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Nat14 \l 1033 </w:instrText>
          </w:r>
          <w:r w:rsidR="000E6E62"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2014)</w:t>
          </w:r>
          <w:r w:rsidR="000E6E62" w:rsidRPr="0089010D">
            <w:rPr>
              <w:rFonts w:ascii="Times New Roman" w:hAnsi="Times New Roman" w:cs="Times New Roman"/>
              <w:iCs/>
              <w:sz w:val="24"/>
            </w:rPr>
            <w:fldChar w:fldCharType="end"/>
          </w:r>
        </w:sdtContent>
      </w:sdt>
      <w:sdt>
        <w:sdtPr>
          <w:rPr>
            <w:rFonts w:ascii="Times New Roman" w:hAnsi="Times New Roman" w:cs="Times New Roman"/>
            <w:iCs/>
            <w:sz w:val="24"/>
          </w:rPr>
          <w:id w:val="1530683542"/>
          <w:citation/>
        </w:sdtPr>
        <w:sdtEndPr/>
        <w:sdtContent>
          <w:r w:rsidR="000E6E62"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Nat16 \l 1033 </w:instrText>
          </w:r>
          <w:r w:rsidR="000E6E62"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2016)</w:t>
          </w:r>
          <w:r w:rsidR="000E6E62" w:rsidRPr="0089010D">
            <w:rPr>
              <w:rFonts w:ascii="Times New Roman" w:hAnsi="Times New Roman" w:cs="Times New Roman"/>
              <w:iCs/>
              <w:sz w:val="24"/>
            </w:rPr>
            <w:fldChar w:fldCharType="end"/>
          </w:r>
        </w:sdtContent>
      </w:sdt>
      <w:sdt>
        <w:sdtPr>
          <w:rPr>
            <w:rFonts w:ascii="Times New Roman" w:hAnsi="Times New Roman" w:cs="Times New Roman"/>
            <w:iCs/>
            <w:sz w:val="24"/>
          </w:rPr>
          <w:id w:val="-990173422"/>
          <w:citation/>
        </w:sdtPr>
        <w:sdtEndPr/>
        <w:sdtContent>
          <w:r w:rsidR="000E6E62"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Nat151 \l 1033 </w:instrText>
          </w:r>
          <w:r w:rsidR="000E6E62"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2015)</w:t>
          </w:r>
          <w:r w:rsidR="000E6E62" w:rsidRPr="0089010D">
            <w:rPr>
              <w:rFonts w:ascii="Times New Roman" w:hAnsi="Times New Roman" w:cs="Times New Roman"/>
              <w:iCs/>
              <w:sz w:val="24"/>
            </w:rPr>
            <w:fldChar w:fldCharType="end"/>
          </w:r>
        </w:sdtContent>
      </w:sdt>
      <w:sdt>
        <w:sdtPr>
          <w:rPr>
            <w:rFonts w:ascii="Times New Roman" w:hAnsi="Times New Roman" w:cs="Times New Roman"/>
            <w:iCs/>
            <w:sz w:val="24"/>
          </w:rPr>
          <w:id w:val="198749720"/>
          <w:citation/>
        </w:sdtPr>
        <w:sdtEndPr/>
        <w:sdtContent>
          <w:r w:rsidR="000E6E62"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Nat161 \l 1033 </w:instrText>
          </w:r>
          <w:r w:rsidR="000E6E62"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2016)</w:t>
          </w:r>
          <w:r w:rsidR="000E6E62" w:rsidRPr="0089010D">
            <w:rPr>
              <w:rFonts w:ascii="Times New Roman" w:hAnsi="Times New Roman" w:cs="Times New Roman"/>
              <w:iCs/>
              <w:sz w:val="24"/>
            </w:rPr>
            <w:fldChar w:fldCharType="end"/>
          </w:r>
        </w:sdtContent>
      </w:sdt>
      <w:sdt>
        <w:sdtPr>
          <w:rPr>
            <w:rFonts w:ascii="Times New Roman" w:hAnsi="Times New Roman" w:cs="Times New Roman"/>
            <w:iCs/>
            <w:sz w:val="24"/>
          </w:rPr>
          <w:id w:val="1353534582"/>
          <w:citation/>
        </w:sdtPr>
        <w:sdtEndPr/>
        <w:sdtContent>
          <w:r w:rsidR="000E6E62"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Nat152 \l 1033 </w:instrText>
          </w:r>
          <w:r w:rsidR="000E6E62"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2015)</w:t>
          </w:r>
          <w:r w:rsidR="000E6E62" w:rsidRPr="0089010D">
            <w:rPr>
              <w:rFonts w:ascii="Times New Roman" w:hAnsi="Times New Roman" w:cs="Times New Roman"/>
              <w:iCs/>
              <w:sz w:val="24"/>
            </w:rPr>
            <w:fldChar w:fldCharType="end"/>
          </w:r>
        </w:sdtContent>
      </w:sdt>
      <w:sdt>
        <w:sdtPr>
          <w:rPr>
            <w:rFonts w:ascii="Times New Roman" w:hAnsi="Times New Roman" w:cs="Times New Roman"/>
            <w:iCs/>
            <w:sz w:val="24"/>
          </w:rPr>
          <w:id w:val="1477805152"/>
          <w:citation/>
        </w:sdtPr>
        <w:sdtEndPr/>
        <w:sdtContent>
          <w:r w:rsidR="00964897"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Nat16 \l 1033 </w:instrText>
          </w:r>
          <w:r w:rsidR="00964897"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2016)</w:t>
          </w:r>
          <w:r w:rsidR="00964897" w:rsidRPr="0089010D">
            <w:rPr>
              <w:rFonts w:ascii="Times New Roman" w:hAnsi="Times New Roman" w:cs="Times New Roman"/>
              <w:iCs/>
              <w:sz w:val="24"/>
            </w:rPr>
            <w:fldChar w:fldCharType="end"/>
          </w:r>
        </w:sdtContent>
      </w:sdt>
      <w:r w:rsidR="0099038F" w:rsidRPr="0089010D">
        <w:rPr>
          <w:rFonts w:ascii="Times New Roman" w:hAnsi="Times New Roman" w:cs="Times New Roman"/>
          <w:iCs/>
          <w:sz w:val="24"/>
        </w:rPr>
        <w:t xml:space="preserve"> as well as </w:t>
      </w:r>
      <w:r w:rsidR="00191E3F" w:rsidRPr="0089010D">
        <w:rPr>
          <w:rFonts w:ascii="Times New Roman" w:hAnsi="Times New Roman" w:cs="Times New Roman"/>
          <w:iCs/>
          <w:sz w:val="24"/>
        </w:rPr>
        <w:t xml:space="preserve">efforts </w:t>
      </w:r>
      <w:r w:rsidR="006835B4">
        <w:rPr>
          <w:rFonts w:ascii="Times New Roman" w:hAnsi="Times New Roman" w:cs="Times New Roman"/>
          <w:iCs/>
          <w:sz w:val="24"/>
        </w:rPr>
        <w:t>outlined in</w:t>
      </w:r>
      <w:r w:rsidR="00191E3F" w:rsidRPr="0089010D">
        <w:rPr>
          <w:rFonts w:ascii="Times New Roman" w:hAnsi="Times New Roman" w:cs="Times New Roman"/>
          <w:iCs/>
          <w:sz w:val="24"/>
        </w:rPr>
        <w:t xml:space="preserve"> </w:t>
      </w:r>
      <w:r w:rsidR="0099038F" w:rsidRPr="0089010D">
        <w:rPr>
          <w:rFonts w:ascii="Times New Roman" w:hAnsi="Times New Roman" w:cs="Times New Roman"/>
          <w:iCs/>
          <w:sz w:val="24"/>
        </w:rPr>
        <w:t xml:space="preserve">the </w:t>
      </w:r>
      <w:r w:rsidR="006835B4">
        <w:rPr>
          <w:rFonts w:ascii="Times New Roman" w:hAnsi="Times New Roman" w:cs="Times New Roman"/>
          <w:iCs/>
          <w:sz w:val="24"/>
        </w:rPr>
        <w:t xml:space="preserve">National Academies’ report on the </w:t>
      </w:r>
      <w:r w:rsidR="0099038F" w:rsidRPr="0089010D">
        <w:rPr>
          <w:rFonts w:ascii="Times New Roman" w:hAnsi="Times New Roman" w:cs="Times New Roman"/>
          <w:iCs/>
          <w:sz w:val="24"/>
        </w:rPr>
        <w:t>DoE</w:t>
      </w:r>
      <w:sdt>
        <w:sdtPr>
          <w:rPr>
            <w:rFonts w:ascii="Times New Roman" w:hAnsi="Times New Roman" w:cs="Times New Roman"/>
            <w:iCs/>
            <w:sz w:val="24"/>
          </w:rPr>
          <w:id w:val="47123693"/>
          <w:citation/>
        </w:sdtPr>
        <w:sdtEndPr/>
        <w:sdtContent>
          <w:r w:rsidR="0099038F"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Nat161 \l 1033 </w:instrText>
          </w:r>
          <w:r w:rsidR="0099038F"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2016)</w:t>
          </w:r>
          <w:r w:rsidR="0099038F" w:rsidRPr="0089010D">
            <w:rPr>
              <w:rFonts w:ascii="Times New Roman" w:hAnsi="Times New Roman" w:cs="Times New Roman"/>
              <w:iCs/>
              <w:sz w:val="24"/>
            </w:rPr>
            <w:fldChar w:fldCharType="end"/>
          </w:r>
        </w:sdtContent>
      </w:sdt>
      <w:r w:rsidR="006835B4">
        <w:rPr>
          <w:rFonts w:ascii="Times New Roman" w:hAnsi="Times New Roman" w:cs="Times New Roman"/>
          <w:iCs/>
          <w:sz w:val="24"/>
        </w:rPr>
        <w:t xml:space="preserve"> and extrapolate solutions from other policy contexts</w:t>
      </w:r>
      <w:r w:rsidR="00964897" w:rsidRPr="0089010D">
        <w:rPr>
          <w:rFonts w:ascii="Times New Roman" w:hAnsi="Times New Roman" w:cs="Times New Roman"/>
          <w:iCs/>
          <w:sz w:val="24"/>
        </w:rPr>
        <w:t>.</w:t>
      </w:r>
      <w:r w:rsidR="00964897" w:rsidRPr="0089010D">
        <w:rPr>
          <w:rFonts w:ascii="Times New Roman" w:hAnsi="Times New Roman" w:cs="Times New Roman"/>
          <w:iCs/>
          <w:noProof/>
          <w:sz w:val="24"/>
        </w:rPr>
        <w:t xml:space="preserve"> </w:t>
      </w:r>
      <w:r w:rsidR="00191E3F" w:rsidRPr="0089010D">
        <w:rPr>
          <w:rFonts w:ascii="Times New Roman" w:hAnsi="Times New Roman" w:cs="Times New Roman"/>
          <w:iCs/>
          <w:noProof/>
          <w:sz w:val="24"/>
        </w:rPr>
        <w:t>However, before discussing potential next steps, it is important to emphasize that even if these solutions are implemented and succeed, they will not necessarily solve the problem</w:t>
      </w:r>
      <w:r w:rsidR="00C53BBF" w:rsidRPr="0089010D">
        <w:rPr>
          <w:rFonts w:ascii="Times New Roman" w:hAnsi="Times New Roman" w:cs="Times New Roman"/>
          <w:iCs/>
          <w:noProof/>
          <w:sz w:val="24"/>
        </w:rPr>
        <w:t xml:space="preserve"> across all partner agencies</w:t>
      </w:r>
      <w:r w:rsidR="00191E3F" w:rsidRPr="0089010D">
        <w:rPr>
          <w:rFonts w:ascii="Times New Roman" w:hAnsi="Times New Roman" w:cs="Times New Roman"/>
          <w:iCs/>
          <w:noProof/>
          <w:sz w:val="24"/>
        </w:rPr>
        <w:t xml:space="preserve">. This is due to the structure of SBIR, where each participating agency can customize their own evaluative process. </w:t>
      </w:r>
      <w:r w:rsidR="00DA7884" w:rsidRPr="0089010D">
        <w:rPr>
          <w:rFonts w:ascii="Times New Roman" w:hAnsi="Times New Roman" w:cs="Times New Roman"/>
          <w:iCs/>
          <w:noProof/>
          <w:sz w:val="24"/>
        </w:rPr>
        <w:t xml:space="preserve">As such, the effects of standardizing practices across SBIR are unknown and </w:t>
      </w:r>
      <w:r w:rsidR="00191E3F" w:rsidRPr="0089010D">
        <w:rPr>
          <w:rFonts w:ascii="Times New Roman" w:hAnsi="Times New Roman" w:cs="Times New Roman"/>
          <w:iCs/>
          <w:noProof/>
          <w:sz w:val="24"/>
        </w:rPr>
        <w:t>practices that prove effective in one agency are not guaranteed to spread</w:t>
      </w:r>
      <w:r w:rsidR="00DA7884" w:rsidRPr="0089010D">
        <w:rPr>
          <w:rFonts w:ascii="Times New Roman" w:hAnsi="Times New Roman" w:cs="Times New Roman"/>
          <w:iCs/>
          <w:noProof/>
          <w:sz w:val="24"/>
        </w:rPr>
        <w:t>.</w:t>
      </w:r>
    </w:p>
    <w:p w14:paraId="120CA3E2" w14:textId="7CA7E89F" w:rsidR="00A16072" w:rsidRPr="0089010D" w:rsidRDefault="00D3094E" w:rsidP="001745D1">
      <w:pPr>
        <w:spacing w:line="276" w:lineRule="auto"/>
        <w:rPr>
          <w:rFonts w:ascii="Times New Roman" w:hAnsi="Times New Roman" w:cs="Times New Roman"/>
          <w:sz w:val="24"/>
        </w:rPr>
      </w:pPr>
      <w:r w:rsidRPr="00697B6F">
        <w:rPr>
          <w:rFonts w:ascii="Times New Roman" w:hAnsi="Times New Roman" w:cs="Times New Roman"/>
          <w:b/>
          <w:sz w:val="24"/>
        </w:rPr>
        <w:t>Defining Disadvantage.</w:t>
      </w:r>
      <w:r>
        <w:rPr>
          <w:rFonts w:ascii="Times New Roman" w:hAnsi="Times New Roman" w:cs="Times New Roman"/>
          <w:sz w:val="24"/>
        </w:rPr>
        <w:t xml:space="preserve"> </w:t>
      </w:r>
      <w:r w:rsidR="000E6E62" w:rsidRPr="0089010D">
        <w:rPr>
          <w:rFonts w:ascii="Times New Roman" w:hAnsi="Times New Roman" w:cs="Times New Roman"/>
          <w:sz w:val="24"/>
        </w:rPr>
        <w:t>The Small Business Act of 1958 defines a</w:t>
      </w:r>
      <w:r w:rsidR="008B4757" w:rsidRPr="0089010D">
        <w:rPr>
          <w:rFonts w:ascii="Times New Roman" w:hAnsi="Times New Roman" w:cs="Times New Roman"/>
          <w:sz w:val="24"/>
        </w:rPr>
        <w:t xml:space="preserve"> </w:t>
      </w:r>
      <w:r w:rsidR="000E6E62" w:rsidRPr="0089010D">
        <w:rPr>
          <w:rFonts w:ascii="Times New Roman" w:hAnsi="Times New Roman" w:cs="Times New Roman"/>
          <w:sz w:val="24"/>
        </w:rPr>
        <w:t>socially and economically disadvantaged</w:t>
      </w:r>
      <w:r w:rsidR="00EE3234" w:rsidRPr="0089010D">
        <w:rPr>
          <w:rFonts w:ascii="Times New Roman" w:hAnsi="Times New Roman" w:cs="Times New Roman"/>
          <w:sz w:val="24"/>
        </w:rPr>
        <w:t xml:space="preserve"> </w:t>
      </w:r>
      <w:r w:rsidR="000E6E62" w:rsidRPr="0089010D">
        <w:rPr>
          <w:rFonts w:ascii="Times New Roman" w:hAnsi="Times New Roman" w:cs="Times New Roman"/>
          <w:sz w:val="24"/>
        </w:rPr>
        <w:t>individual as:</w:t>
      </w:r>
    </w:p>
    <w:p w14:paraId="40BBF4FA" w14:textId="29634F3E" w:rsidR="000E6E62" w:rsidRPr="0089010D" w:rsidRDefault="000E6E62" w:rsidP="001745D1">
      <w:pPr>
        <w:spacing w:line="276" w:lineRule="auto"/>
        <w:ind w:left="720" w:right="720"/>
        <w:rPr>
          <w:rFonts w:ascii="Times New Roman" w:hAnsi="Times New Roman" w:cs="Times New Roman"/>
        </w:rPr>
      </w:pPr>
      <w:r w:rsidRPr="0089010D">
        <w:rPr>
          <w:rFonts w:ascii="Times New Roman" w:hAnsi="Times New Roman" w:cs="Times New Roman"/>
        </w:rPr>
        <w:t xml:space="preserve">“[I]ndividuals whose ability to compete in the free enterprise system has been impaired due to diminished capital and credit opportunities as compared to others in the same business area who are not socially disadvantaged” (15 USC </w:t>
      </w:r>
      <w:r w:rsidR="00EE3234" w:rsidRPr="0089010D">
        <w:rPr>
          <w:rFonts w:ascii="Times New Roman" w:hAnsi="Times New Roman" w:cs="Times New Roman"/>
        </w:rPr>
        <w:t>§</w:t>
      </w:r>
      <w:r w:rsidRPr="0089010D">
        <w:rPr>
          <w:rFonts w:ascii="Times New Roman" w:hAnsi="Times New Roman" w:cs="Times New Roman"/>
        </w:rPr>
        <w:t>637)</w:t>
      </w:r>
    </w:p>
    <w:p w14:paraId="61E3CA66" w14:textId="4F29DA8E" w:rsidR="00EE3234" w:rsidRPr="0089010D" w:rsidRDefault="00EE3234"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The problem with this definition is that it includes Asian-American owners, </w:t>
      </w:r>
      <w:r w:rsidR="00C53BBF" w:rsidRPr="0089010D">
        <w:rPr>
          <w:rFonts w:ascii="Times New Roman" w:hAnsi="Times New Roman" w:cs="Times New Roman"/>
          <w:sz w:val="24"/>
        </w:rPr>
        <w:t>which</w:t>
      </w:r>
      <w:r w:rsidR="007E4F36">
        <w:rPr>
          <w:rFonts w:ascii="Times New Roman" w:hAnsi="Times New Roman" w:cs="Times New Roman"/>
          <w:sz w:val="24"/>
        </w:rPr>
        <w:t xml:space="preserve"> are</w:t>
      </w:r>
      <w:r w:rsidR="00C53BBF" w:rsidRPr="0089010D">
        <w:rPr>
          <w:rFonts w:ascii="Times New Roman" w:hAnsi="Times New Roman" w:cs="Times New Roman"/>
          <w:sz w:val="24"/>
        </w:rPr>
        <w:t xml:space="preserve"> socially and economically disadvantaged in other contexts,</w:t>
      </w:r>
      <w:r w:rsidRPr="0089010D">
        <w:rPr>
          <w:rFonts w:ascii="Times New Roman" w:hAnsi="Times New Roman" w:cs="Times New Roman"/>
          <w:sz w:val="24"/>
        </w:rPr>
        <w:t xml:space="preserve"> </w:t>
      </w:r>
      <w:r w:rsidR="007E4F36">
        <w:rPr>
          <w:rFonts w:ascii="Times New Roman" w:hAnsi="Times New Roman" w:cs="Times New Roman"/>
          <w:sz w:val="24"/>
        </w:rPr>
        <w:t xml:space="preserve">but </w:t>
      </w:r>
      <w:r w:rsidRPr="0089010D">
        <w:rPr>
          <w:rFonts w:ascii="Times New Roman" w:hAnsi="Times New Roman" w:cs="Times New Roman"/>
          <w:sz w:val="24"/>
        </w:rPr>
        <w:t>are over-represented in entrepreneurial ventures. Every agency-specific report published by the National Academies of Science, Medicine, and Engineering recommend rewriting this definition to exclude Asian-Americans</w:t>
      </w:r>
      <w:r w:rsidR="007E4F36">
        <w:rPr>
          <w:rFonts w:ascii="Times New Roman" w:hAnsi="Times New Roman" w:cs="Times New Roman"/>
          <w:sz w:val="24"/>
        </w:rPr>
        <w:t>.</w:t>
      </w:r>
      <w:r w:rsidRPr="0089010D">
        <w:rPr>
          <w:rFonts w:ascii="Times New Roman" w:hAnsi="Times New Roman" w:cs="Times New Roman"/>
          <w:sz w:val="24"/>
        </w:rPr>
        <w:t xml:space="preserve"> </w:t>
      </w:r>
      <w:r w:rsidR="007E4F36">
        <w:rPr>
          <w:rFonts w:ascii="Times New Roman" w:hAnsi="Times New Roman" w:cs="Times New Roman"/>
          <w:sz w:val="24"/>
        </w:rPr>
        <w:t>This would serve</w:t>
      </w:r>
      <w:r w:rsidRPr="0089010D">
        <w:rPr>
          <w:rFonts w:ascii="Times New Roman" w:hAnsi="Times New Roman" w:cs="Times New Roman"/>
          <w:sz w:val="24"/>
        </w:rPr>
        <w:t xml:space="preserve"> to unmask the </w:t>
      </w:r>
      <w:r w:rsidR="007E4F36" w:rsidRPr="0089010D">
        <w:rPr>
          <w:rFonts w:ascii="Times New Roman" w:hAnsi="Times New Roman" w:cs="Times New Roman"/>
          <w:sz w:val="24"/>
        </w:rPr>
        <w:t>worry</w:t>
      </w:r>
      <w:r w:rsidR="007E4F36">
        <w:rPr>
          <w:rFonts w:ascii="Times New Roman" w:hAnsi="Times New Roman" w:cs="Times New Roman"/>
          <w:sz w:val="24"/>
        </w:rPr>
        <w:t>ingly</w:t>
      </w:r>
      <w:r w:rsidRPr="0089010D">
        <w:rPr>
          <w:rFonts w:ascii="Times New Roman" w:hAnsi="Times New Roman" w:cs="Times New Roman"/>
          <w:sz w:val="24"/>
        </w:rPr>
        <w:t xml:space="preserve"> low </w:t>
      </w:r>
      <w:r w:rsidR="007E4F36">
        <w:rPr>
          <w:rFonts w:ascii="Times New Roman" w:hAnsi="Times New Roman" w:cs="Times New Roman"/>
          <w:sz w:val="24"/>
        </w:rPr>
        <w:t xml:space="preserve">application </w:t>
      </w:r>
      <w:r w:rsidRPr="0089010D">
        <w:rPr>
          <w:rFonts w:ascii="Times New Roman" w:hAnsi="Times New Roman" w:cs="Times New Roman"/>
          <w:sz w:val="24"/>
        </w:rPr>
        <w:t xml:space="preserve">rates </w:t>
      </w:r>
      <w:r w:rsidR="007E4F36">
        <w:rPr>
          <w:rFonts w:ascii="Times New Roman" w:hAnsi="Times New Roman" w:cs="Times New Roman"/>
          <w:sz w:val="24"/>
        </w:rPr>
        <w:t>from other</w:t>
      </w:r>
      <w:r w:rsidRPr="0089010D">
        <w:rPr>
          <w:rFonts w:ascii="Times New Roman" w:hAnsi="Times New Roman" w:cs="Times New Roman"/>
          <w:sz w:val="24"/>
        </w:rPr>
        <w:t xml:space="preserve"> S/ED group</w:t>
      </w:r>
      <w:r w:rsidR="007E4F36">
        <w:rPr>
          <w:rFonts w:ascii="Times New Roman" w:hAnsi="Times New Roman" w:cs="Times New Roman"/>
          <w:sz w:val="24"/>
        </w:rPr>
        <w:t>s, such as African-Americans, Latin-Americans, and Native Americans</w:t>
      </w:r>
      <w:r w:rsidR="00C53BBF" w:rsidRPr="0089010D">
        <w:rPr>
          <w:rFonts w:ascii="Times New Roman" w:hAnsi="Times New Roman" w:cs="Times New Roman"/>
          <w:sz w:val="24"/>
        </w:rPr>
        <w:t xml:space="preserve">. Disaggregating the high rate of Asian-American entrepreneurship from other S/ED data would demonstrate exactly how low the rate of S/ED entrepreneurship </w:t>
      </w:r>
      <w:r w:rsidR="00BA1402">
        <w:rPr>
          <w:rFonts w:ascii="Times New Roman" w:hAnsi="Times New Roman" w:cs="Times New Roman"/>
          <w:sz w:val="24"/>
        </w:rPr>
        <w:t xml:space="preserve">actually </w:t>
      </w:r>
      <w:r w:rsidR="00C53BBF" w:rsidRPr="0089010D">
        <w:rPr>
          <w:rFonts w:ascii="Times New Roman" w:hAnsi="Times New Roman" w:cs="Times New Roman"/>
          <w:sz w:val="24"/>
        </w:rPr>
        <w:t>is. This would improve</w:t>
      </w:r>
      <w:r w:rsidR="00964897" w:rsidRPr="0089010D">
        <w:rPr>
          <w:rFonts w:ascii="Times New Roman" w:hAnsi="Times New Roman" w:cs="Times New Roman"/>
          <w:sz w:val="24"/>
        </w:rPr>
        <w:t xml:space="preserve"> the quality of available data</w:t>
      </w:r>
      <w:r w:rsidR="00C53BBF" w:rsidRPr="0089010D">
        <w:rPr>
          <w:rFonts w:ascii="Times New Roman" w:hAnsi="Times New Roman" w:cs="Times New Roman"/>
          <w:sz w:val="24"/>
        </w:rPr>
        <w:t xml:space="preserve">, allowing </w:t>
      </w:r>
      <w:r w:rsidR="007E4F36">
        <w:rPr>
          <w:rFonts w:ascii="Times New Roman" w:hAnsi="Times New Roman" w:cs="Times New Roman"/>
          <w:sz w:val="24"/>
        </w:rPr>
        <w:t xml:space="preserve">for greater accountability and agency action to address the problems within their </w:t>
      </w:r>
      <w:r w:rsidR="00BA1402">
        <w:rPr>
          <w:rFonts w:ascii="Times New Roman" w:hAnsi="Times New Roman" w:cs="Times New Roman"/>
          <w:sz w:val="24"/>
        </w:rPr>
        <w:t>own process</w:t>
      </w:r>
      <w:sdt>
        <w:sdtPr>
          <w:rPr>
            <w:rFonts w:ascii="Times New Roman" w:hAnsi="Times New Roman" w:cs="Times New Roman"/>
            <w:sz w:val="24"/>
          </w:rPr>
          <w:id w:val="-1135861141"/>
          <w:citation/>
        </w:sdtPr>
        <w:sdtEndPr/>
        <w:sdtContent>
          <w:r w:rsidR="00964897" w:rsidRPr="0089010D">
            <w:rPr>
              <w:rFonts w:ascii="Times New Roman" w:hAnsi="Times New Roman" w:cs="Times New Roman"/>
              <w:sz w:val="24"/>
            </w:rPr>
            <w:fldChar w:fldCharType="begin"/>
          </w:r>
          <w:r w:rsidR="00964897" w:rsidRPr="0089010D">
            <w:rPr>
              <w:rFonts w:ascii="Times New Roman" w:hAnsi="Times New Roman" w:cs="Times New Roman"/>
              <w:sz w:val="24"/>
            </w:rPr>
            <w:instrText xml:space="preserve">CITATION Nat16 \n  \l 1033 </w:instrText>
          </w:r>
          <w:r w:rsidR="00964897"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(SBIR at NASA, 2016)</w:t>
          </w:r>
          <w:r w:rsidR="00964897" w:rsidRPr="0089010D">
            <w:rPr>
              <w:rFonts w:ascii="Times New Roman" w:hAnsi="Times New Roman" w:cs="Times New Roman"/>
              <w:sz w:val="24"/>
            </w:rPr>
            <w:fldChar w:fldCharType="end"/>
          </w:r>
        </w:sdtContent>
      </w:sdt>
      <w:r w:rsidR="00964897" w:rsidRPr="0089010D">
        <w:rPr>
          <w:rFonts w:ascii="Times New Roman" w:hAnsi="Times New Roman" w:cs="Times New Roman"/>
          <w:sz w:val="24"/>
        </w:rPr>
        <w:t>.</w:t>
      </w:r>
      <w:r w:rsidR="0099038F" w:rsidRPr="0089010D">
        <w:rPr>
          <w:rFonts w:ascii="Times New Roman" w:hAnsi="Times New Roman" w:cs="Times New Roman"/>
          <w:sz w:val="24"/>
        </w:rPr>
        <w:t xml:space="preserve"> </w:t>
      </w:r>
    </w:p>
    <w:p w14:paraId="4073D630" w14:textId="76248DC6" w:rsidR="00FC4452" w:rsidRPr="0089010D" w:rsidRDefault="0099038F" w:rsidP="001745D1">
      <w:pPr>
        <w:spacing w:line="276" w:lineRule="auto"/>
        <w:rPr>
          <w:rFonts w:ascii="Times New Roman" w:hAnsi="Times New Roman" w:cs="Times New Roman"/>
          <w:sz w:val="24"/>
        </w:rPr>
      </w:pPr>
      <w:r w:rsidRPr="0089010D">
        <w:rPr>
          <w:rFonts w:ascii="Times New Roman" w:hAnsi="Times New Roman" w:cs="Times New Roman"/>
          <w:sz w:val="24"/>
        </w:rPr>
        <w:t>Among all of the agency reports, the DoE</w:t>
      </w:r>
      <w:r w:rsidR="00064960" w:rsidRPr="0089010D">
        <w:rPr>
          <w:rFonts w:ascii="Times New Roman" w:hAnsi="Times New Roman" w:cs="Times New Roman"/>
          <w:sz w:val="24"/>
        </w:rPr>
        <w:t xml:space="preserve"> report</w:t>
      </w:r>
      <w:r w:rsidRPr="0089010D">
        <w:rPr>
          <w:rFonts w:ascii="Times New Roman" w:hAnsi="Times New Roman" w:cs="Times New Roman"/>
          <w:sz w:val="24"/>
        </w:rPr>
        <w:t xml:space="preserve"> </w:t>
      </w:r>
      <w:r w:rsidR="001A204F" w:rsidRPr="0089010D">
        <w:rPr>
          <w:rFonts w:ascii="Times New Roman" w:hAnsi="Times New Roman" w:cs="Times New Roman"/>
          <w:sz w:val="24"/>
        </w:rPr>
        <w:t>uniquely</w:t>
      </w:r>
      <w:r w:rsidRPr="0089010D">
        <w:rPr>
          <w:rFonts w:ascii="Times New Roman" w:hAnsi="Times New Roman" w:cs="Times New Roman"/>
          <w:sz w:val="24"/>
        </w:rPr>
        <w:t xml:space="preserve"> demonstrate</w:t>
      </w:r>
      <w:r w:rsidR="001A204F" w:rsidRPr="0089010D">
        <w:rPr>
          <w:rFonts w:ascii="Times New Roman" w:hAnsi="Times New Roman" w:cs="Times New Roman"/>
          <w:sz w:val="24"/>
        </w:rPr>
        <w:t>s</w:t>
      </w:r>
      <w:r w:rsidRPr="0089010D">
        <w:rPr>
          <w:rFonts w:ascii="Times New Roman" w:hAnsi="Times New Roman" w:cs="Times New Roman"/>
          <w:sz w:val="24"/>
        </w:rPr>
        <w:t xml:space="preserve"> agency interest and initiative in resolving </w:t>
      </w:r>
      <w:r w:rsidR="00BA1402">
        <w:rPr>
          <w:rFonts w:ascii="Times New Roman" w:hAnsi="Times New Roman" w:cs="Times New Roman"/>
          <w:sz w:val="24"/>
        </w:rPr>
        <w:t>the funding gap</w:t>
      </w:r>
      <w:r w:rsidR="00064960" w:rsidRPr="0089010D">
        <w:rPr>
          <w:rFonts w:ascii="Times New Roman" w:hAnsi="Times New Roman" w:cs="Times New Roman"/>
          <w:sz w:val="24"/>
        </w:rPr>
        <w:t xml:space="preserve">, </w:t>
      </w:r>
      <w:r w:rsidR="00FC4452" w:rsidRPr="0089010D">
        <w:rPr>
          <w:rFonts w:ascii="Times New Roman" w:hAnsi="Times New Roman" w:cs="Times New Roman"/>
          <w:sz w:val="24"/>
        </w:rPr>
        <w:t>suggest</w:t>
      </w:r>
      <w:r w:rsidR="00064960" w:rsidRPr="0089010D">
        <w:rPr>
          <w:rFonts w:ascii="Times New Roman" w:hAnsi="Times New Roman" w:cs="Times New Roman"/>
          <w:sz w:val="24"/>
        </w:rPr>
        <w:t>ing</w:t>
      </w:r>
      <w:r w:rsidR="00FC4452" w:rsidRPr="0089010D">
        <w:rPr>
          <w:rFonts w:ascii="Times New Roman" w:hAnsi="Times New Roman" w:cs="Times New Roman"/>
          <w:sz w:val="24"/>
        </w:rPr>
        <w:t xml:space="preserve"> several potential paths forward</w:t>
      </w:r>
      <w:sdt>
        <w:sdtPr>
          <w:rPr>
            <w:rFonts w:ascii="Times New Roman" w:hAnsi="Times New Roman" w:cs="Times New Roman"/>
            <w:sz w:val="24"/>
          </w:rPr>
          <w:id w:val="-696931433"/>
          <w:citation/>
        </w:sdtPr>
        <w:sdtEndPr/>
        <w:sdtContent>
          <w:r w:rsidR="00000A66">
            <w:rPr>
              <w:rFonts w:ascii="Times New Roman" w:hAnsi="Times New Roman" w:cs="Times New Roman"/>
              <w:sz w:val="24"/>
            </w:rPr>
            <w:fldChar w:fldCharType="begin"/>
          </w:r>
          <w:r w:rsidR="00000A66">
            <w:rPr>
              <w:rFonts w:ascii="Times New Roman" w:hAnsi="Times New Roman" w:cs="Times New Roman"/>
              <w:sz w:val="24"/>
            </w:rPr>
            <w:instrText xml:space="preserve"> CITATION Nat161 \l 1033 </w:instrText>
          </w:r>
          <w:r w:rsidR="00000A66">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2016)</w:t>
          </w:r>
          <w:r w:rsidR="00000A66">
            <w:rPr>
              <w:rFonts w:ascii="Times New Roman" w:hAnsi="Times New Roman" w:cs="Times New Roman"/>
              <w:sz w:val="24"/>
            </w:rPr>
            <w:fldChar w:fldCharType="end"/>
          </w:r>
        </w:sdtContent>
      </w:sdt>
      <w:r w:rsidR="00064960" w:rsidRPr="0089010D">
        <w:rPr>
          <w:rFonts w:ascii="Times New Roman" w:hAnsi="Times New Roman" w:cs="Times New Roman"/>
          <w:sz w:val="24"/>
        </w:rPr>
        <w:t>.</w:t>
      </w:r>
      <w:r w:rsidR="00FC4452" w:rsidRPr="0089010D">
        <w:rPr>
          <w:rFonts w:ascii="Times New Roman" w:hAnsi="Times New Roman" w:cs="Times New Roman"/>
          <w:sz w:val="24"/>
        </w:rPr>
        <w:t xml:space="preserve"> </w:t>
      </w:r>
      <w:r w:rsidR="00064960" w:rsidRPr="0089010D">
        <w:rPr>
          <w:rFonts w:ascii="Times New Roman" w:hAnsi="Times New Roman" w:cs="Times New Roman"/>
          <w:sz w:val="24"/>
        </w:rPr>
        <w:t xml:space="preserve">These </w:t>
      </w:r>
      <w:r w:rsidR="00FC4452" w:rsidRPr="0089010D">
        <w:rPr>
          <w:rFonts w:ascii="Times New Roman" w:hAnsi="Times New Roman" w:cs="Times New Roman"/>
          <w:sz w:val="24"/>
        </w:rPr>
        <w:t>includ</w:t>
      </w:r>
      <w:r w:rsidR="00064960" w:rsidRPr="0089010D">
        <w:rPr>
          <w:rFonts w:ascii="Times New Roman" w:hAnsi="Times New Roman" w:cs="Times New Roman"/>
          <w:sz w:val="24"/>
        </w:rPr>
        <w:t>e</w:t>
      </w:r>
      <w:r w:rsidR="00FC4452" w:rsidRPr="0089010D">
        <w:rPr>
          <w:rFonts w:ascii="Times New Roman" w:hAnsi="Times New Roman" w:cs="Times New Roman"/>
          <w:sz w:val="24"/>
        </w:rPr>
        <w:t xml:space="preserve"> </w:t>
      </w:r>
      <w:r w:rsidR="007E4F36">
        <w:rPr>
          <w:rFonts w:ascii="Times New Roman" w:hAnsi="Times New Roman" w:cs="Times New Roman"/>
          <w:sz w:val="24"/>
        </w:rPr>
        <w:t>gender</w:t>
      </w:r>
      <w:r w:rsidR="00064960" w:rsidRPr="0089010D">
        <w:rPr>
          <w:rFonts w:ascii="Times New Roman" w:hAnsi="Times New Roman" w:cs="Times New Roman"/>
          <w:sz w:val="24"/>
        </w:rPr>
        <w:t>-blind application evaluation</w:t>
      </w:r>
      <w:r w:rsidR="00F57F6E" w:rsidRPr="0089010D">
        <w:rPr>
          <w:rFonts w:ascii="Times New Roman" w:hAnsi="Times New Roman" w:cs="Times New Roman"/>
          <w:sz w:val="24"/>
        </w:rPr>
        <w:t xml:space="preserve"> and </w:t>
      </w:r>
      <w:r w:rsidR="00064960" w:rsidRPr="0089010D">
        <w:rPr>
          <w:rFonts w:ascii="Times New Roman" w:hAnsi="Times New Roman" w:cs="Times New Roman"/>
          <w:sz w:val="24"/>
        </w:rPr>
        <w:t>a required mentorship program wherein awardees mentor potential applicants</w:t>
      </w:r>
      <w:r w:rsidR="00FC4452" w:rsidRPr="0089010D">
        <w:rPr>
          <w:rFonts w:ascii="Times New Roman" w:hAnsi="Times New Roman" w:cs="Times New Roman"/>
          <w:sz w:val="24"/>
        </w:rPr>
        <w:t>.</w:t>
      </w:r>
      <w:r w:rsidR="00064960" w:rsidRPr="0089010D">
        <w:rPr>
          <w:rFonts w:ascii="Times New Roman" w:hAnsi="Times New Roman" w:cs="Times New Roman"/>
          <w:sz w:val="24"/>
        </w:rPr>
        <w:t xml:space="preserve"> The DoE has already engaged in a 2013 independent survey of the pool of potential WS/ED applicants and created a</w:t>
      </w:r>
      <w:r w:rsidR="00DB7D89" w:rsidRPr="0089010D">
        <w:rPr>
          <w:rFonts w:ascii="Times New Roman" w:hAnsi="Times New Roman" w:cs="Times New Roman"/>
          <w:sz w:val="24"/>
        </w:rPr>
        <w:t>n</w:t>
      </w:r>
      <w:r w:rsidR="00064960" w:rsidRPr="0089010D">
        <w:rPr>
          <w:rFonts w:ascii="Times New Roman" w:hAnsi="Times New Roman" w:cs="Times New Roman"/>
          <w:sz w:val="24"/>
        </w:rPr>
        <w:t xml:space="preserve"> experimental program (Phase 0 grants) that specifically targets this pool.</w:t>
      </w:r>
      <w:r w:rsidR="00DA7884" w:rsidRPr="0089010D">
        <w:rPr>
          <w:rFonts w:ascii="Times New Roman" w:hAnsi="Times New Roman" w:cs="Times New Roman"/>
          <w:sz w:val="24"/>
        </w:rPr>
        <w:t xml:space="preserve"> </w:t>
      </w:r>
      <w:r w:rsidR="003A6023">
        <w:rPr>
          <w:rFonts w:ascii="Times New Roman" w:hAnsi="Times New Roman" w:cs="Times New Roman"/>
          <w:sz w:val="24"/>
        </w:rPr>
        <w:t>While the program ran out of funding in 2017, NIH has implemented its own Phase 0 program, called the Applicant Assistance Program, which is currently ongoing</w:t>
      </w:r>
      <w:sdt>
        <w:sdtPr>
          <w:rPr>
            <w:rFonts w:ascii="Times New Roman" w:hAnsi="Times New Roman" w:cs="Times New Roman"/>
            <w:sz w:val="24"/>
          </w:rPr>
          <w:id w:val="-483778807"/>
          <w:citation/>
        </w:sdtPr>
        <w:sdtEndPr/>
        <w:sdtContent>
          <w:r w:rsidR="003A6023">
            <w:rPr>
              <w:rFonts w:ascii="Times New Roman" w:hAnsi="Times New Roman" w:cs="Times New Roman"/>
              <w:sz w:val="24"/>
            </w:rPr>
            <w:fldChar w:fldCharType="begin"/>
          </w:r>
          <w:r w:rsidR="003A6023">
            <w:rPr>
              <w:rFonts w:ascii="Times New Roman" w:hAnsi="Times New Roman" w:cs="Times New Roman"/>
              <w:sz w:val="24"/>
            </w:rPr>
            <w:instrText xml:space="preserve"> CITATION Nat181 \l 1033 </w:instrText>
          </w:r>
          <w:r w:rsidR="003A6023">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Institutes of Health, 2018)</w:t>
          </w:r>
          <w:r w:rsidR="003A6023">
            <w:rPr>
              <w:rFonts w:ascii="Times New Roman" w:hAnsi="Times New Roman" w:cs="Times New Roman"/>
              <w:sz w:val="24"/>
            </w:rPr>
            <w:fldChar w:fldCharType="end"/>
          </w:r>
        </w:sdtContent>
      </w:sdt>
      <w:r w:rsidR="003A6023">
        <w:rPr>
          <w:rFonts w:ascii="Times New Roman" w:hAnsi="Times New Roman" w:cs="Times New Roman"/>
          <w:sz w:val="24"/>
        </w:rPr>
        <w:t>.</w:t>
      </w:r>
    </w:p>
    <w:p w14:paraId="211226AD" w14:textId="367EB199" w:rsidR="00F57F6E" w:rsidRPr="0089010D" w:rsidRDefault="00D3094E" w:rsidP="001745D1">
      <w:pPr>
        <w:spacing w:line="276" w:lineRule="auto"/>
        <w:rPr>
          <w:rFonts w:ascii="Times New Roman" w:hAnsi="Times New Roman" w:cs="Times New Roman"/>
          <w:sz w:val="24"/>
        </w:rPr>
      </w:pPr>
      <w:r w:rsidRPr="00124373">
        <w:rPr>
          <w:rFonts w:ascii="Times New Roman" w:hAnsi="Times New Roman" w:cs="Times New Roman"/>
          <w:b/>
          <w:sz w:val="24"/>
        </w:rPr>
        <w:t>Interventions.</w:t>
      </w:r>
      <w:r>
        <w:rPr>
          <w:rFonts w:ascii="Times New Roman" w:hAnsi="Times New Roman" w:cs="Times New Roman"/>
          <w:sz w:val="24"/>
        </w:rPr>
        <w:t xml:space="preserve"> </w:t>
      </w:r>
      <w:r w:rsidR="00F57F6E" w:rsidRPr="0089010D">
        <w:rPr>
          <w:rFonts w:ascii="Times New Roman" w:hAnsi="Times New Roman" w:cs="Times New Roman"/>
          <w:sz w:val="24"/>
        </w:rPr>
        <w:t xml:space="preserve">The most commonly agreed on reform across the surveyed National Academies reports is to </w:t>
      </w:r>
      <w:r w:rsidR="00BA1402">
        <w:rPr>
          <w:rFonts w:ascii="Times New Roman" w:hAnsi="Times New Roman" w:cs="Times New Roman"/>
          <w:sz w:val="24"/>
        </w:rPr>
        <w:t>change</w:t>
      </w:r>
      <w:r w:rsidR="00F57F6E" w:rsidRPr="0089010D">
        <w:rPr>
          <w:rFonts w:ascii="Times New Roman" w:hAnsi="Times New Roman" w:cs="Times New Roman"/>
          <w:sz w:val="24"/>
        </w:rPr>
        <w:t xml:space="preserve"> the SBIR definition of S/ED to conform to </w:t>
      </w:r>
      <w:r w:rsidR="00BA1402">
        <w:rPr>
          <w:rFonts w:ascii="Times New Roman" w:hAnsi="Times New Roman" w:cs="Times New Roman"/>
          <w:sz w:val="24"/>
        </w:rPr>
        <w:t>Congressional</w:t>
      </w:r>
      <w:r w:rsidR="00F57F6E" w:rsidRPr="0089010D">
        <w:rPr>
          <w:rFonts w:ascii="Times New Roman" w:hAnsi="Times New Roman" w:cs="Times New Roman"/>
          <w:sz w:val="24"/>
        </w:rPr>
        <w:t xml:space="preserve"> intent. This change</w:t>
      </w:r>
      <w:r w:rsidR="007E4F36">
        <w:rPr>
          <w:rFonts w:ascii="Times New Roman" w:hAnsi="Times New Roman" w:cs="Times New Roman"/>
          <w:sz w:val="24"/>
        </w:rPr>
        <w:t xml:space="preserve"> would</w:t>
      </w:r>
      <w:r w:rsidR="00F57F6E" w:rsidRPr="0089010D">
        <w:rPr>
          <w:rFonts w:ascii="Times New Roman" w:hAnsi="Times New Roman" w:cs="Times New Roman"/>
          <w:sz w:val="24"/>
        </w:rPr>
        <w:t xml:space="preserve"> create better data for agencies</w:t>
      </w:r>
      <w:r w:rsidR="007E4F36">
        <w:rPr>
          <w:rFonts w:ascii="Times New Roman" w:hAnsi="Times New Roman" w:cs="Times New Roman"/>
          <w:sz w:val="24"/>
        </w:rPr>
        <w:t xml:space="preserve"> and</w:t>
      </w:r>
      <w:r w:rsidR="007F3393" w:rsidRPr="0089010D">
        <w:rPr>
          <w:rFonts w:ascii="Times New Roman" w:hAnsi="Times New Roman" w:cs="Times New Roman"/>
          <w:sz w:val="24"/>
        </w:rPr>
        <w:t xml:space="preserve"> facilitat</w:t>
      </w:r>
      <w:r w:rsidR="007E4F36">
        <w:rPr>
          <w:rFonts w:ascii="Times New Roman" w:hAnsi="Times New Roman" w:cs="Times New Roman"/>
          <w:sz w:val="24"/>
        </w:rPr>
        <w:t>e</w:t>
      </w:r>
      <w:r w:rsidR="00945332" w:rsidRPr="0089010D">
        <w:rPr>
          <w:rFonts w:ascii="Times New Roman" w:hAnsi="Times New Roman" w:cs="Times New Roman"/>
          <w:sz w:val="24"/>
        </w:rPr>
        <w:t xml:space="preserve"> </w:t>
      </w:r>
      <w:r w:rsidR="007E4F36">
        <w:rPr>
          <w:rFonts w:ascii="Times New Roman" w:hAnsi="Times New Roman" w:cs="Times New Roman"/>
          <w:sz w:val="24"/>
        </w:rPr>
        <w:t xml:space="preserve">accountability to the SBIR </w:t>
      </w:r>
      <w:r w:rsidR="00BA1402">
        <w:rPr>
          <w:rFonts w:ascii="Times New Roman" w:hAnsi="Times New Roman" w:cs="Times New Roman"/>
          <w:sz w:val="24"/>
        </w:rPr>
        <w:t>Congressional</w:t>
      </w:r>
      <w:r w:rsidR="007E4F36">
        <w:rPr>
          <w:rFonts w:ascii="Times New Roman" w:hAnsi="Times New Roman" w:cs="Times New Roman"/>
          <w:sz w:val="24"/>
        </w:rPr>
        <w:t xml:space="preserve"> mandate.</w:t>
      </w:r>
      <w:r w:rsidR="007F3393" w:rsidRPr="0089010D">
        <w:rPr>
          <w:rFonts w:ascii="Times New Roman" w:hAnsi="Times New Roman" w:cs="Times New Roman"/>
          <w:sz w:val="24"/>
        </w:rPr>
        <w:t xml:space="preserve"> </w:t>
      </w:r>
      <w:r w:rsidR="007E4F36">
        <w:rPr>
          <w:rFonts w:ascii="Times New Roman" w:hAnsi="Times New Roman" w:cs="Times New Roman"/>
          <w:sz w:val="24"/>
        </w:rPr>
        <w:t xml:space="preserve">Both </w:t>
      </w:r>
      <w:r w:rsidR="007C1047" w:rsidRPr="0089010D">
        <w:rPr>
          <w:rFonts w:ascii="Times New Roman" w:hAnsi="Times New Roman" w:cs="Times New Roman"/>
          <w:sz w:val="24"/>
        </w:rPr>
        <w:t>the National Academies and Congress believe that collecting and leveraging better quality data is essential for good governance</w:t>
      </w:r>
      <w:sdt>
        <w:sdtPr>
          <w:rPr>
            <w:rFonts w:ascii="Times New Roman" w:hAnsi="Times New Roman" w:cs="Times New Roman"/>
            <w:sz w:val="24"/>
          </w:rPr>
          <w:id w:val="109406188"/>
          <w:citation/>
        </w:sdtPr>
        <w:sdtEndPr/>
        <w:sdtContent>
          <w:r w:rsidR="007C1047" w:rsidRPr="0089010D">
            <w:rPr>
              <w:rFonts w:ascii="Times New Roman" w:hAnsi="Times New Roman" w:cs="Times New Roman"/>
              <w:sz w:val="24"/>
            </w:rPr>
            <w:fldChar w:fldCharType="begin"/>
          </w:r>
          <w:r w:rsidR="007C1047" w:rsidRPr="0089010D">
            <w:rPr>
              <w:rFonts w:ascii="Times New Roman" w:hAnsi="Times New Roman" w:cs="Times New Roman"/>
              <w:sz w:val="24"/>
            </w:rPr>
            <w:instrText xml:space="preserve"> CITATION Nat171 \l 1033 </w:instrText>
          </w:r>
          <w:r w:rsidR="007C1047"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2017)</w:t>
          </w:r>
          <w:r w:rsidR="007C1047" w:rsidRPr="0089010D">
            <w:rPr>
              <w:rFonts w:ascii="Times New Roman" w:hAnsi="Times New Roman" w:cs="Times New Roman"/>
              <w:sz w:val="24"/>
            </w:rPr>
            <w:fldChar w:fldCharType="end"/>
          </w:r>
        </w:sdtContent>
      </w:sdt>
      <w:sdt>
        <w:sdtPr>
          <w:rPr>
            <w:rFonts w:ascii="Times New Roman" w:hAnsi="Times New Roman" w:cs="Times New Roman"/>
            <w:sz w:val="24"/>
          </w:rPr>
          <w:id w:val="-1749331658"/>
          <w:citation/>
        </w:sdtPr>
        <w:sdtEndPr/>
        <w:sdtContent>
          <w:r w:rsidR="007C1047" w:rsidRPr="0089010D">
            <w:rPr>
              <w:rFonts w:ascii="Times New Roman" w:hAnsi="Times New Roman" w:cs="Times New Roman"/>
              <w:sz w:val="24"/>
            </w:rPr>
            <w:fldChar w:fldCharType="begin"/>
          </w:r>
          <w:r w:rsidR="007C1047" w:rsidRPr="0089010D">
            <w:rPr>
              <w:rFonts w:ascii="Times New Roman" w:hAnsi="Times New Roman" w:cs="Times New Roman"/>
              <w:sz w:val="24"/>
            </w:rPr>
            <w:instrText xml:space="preserve"> CITATION Com17 \l 1033 </w:instrText>
          </w:r>
          <w:r w:rsidR="007C1047"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(Commission on Evidence-Based Policymaking, 2017)</w:t>
          </w:r>
          <w:r w:rsidR="007C1047" w:rsidRPr="0089010D">
            <w:rPr>
              <w:rFonts w:ascii="Times New Roman" w:hAnsi="Times New Roman" w:cs="Times New Roman"/>
              <w:sz w:val="24"/>
            </w:rPr>
            <w:fldChar w:fldCharType="end"/>
          </w:r>
        </w:sdtContent>
      </w:sdt>
      <w:r w:rsidR="007C1047" w:rsidRPr="0089010D">
        <w:rPr>
          <w:rFonts w:ascii="Times New Roman" w:hAnsi="Times New Roman" w:cs="Times New Roman"/>
          <w:sz w:val="24"/>
        </w:rPr>
        <w:t>.</w:t>
      </w:r>
      <w:r w:rsidR="007F3393" w:rsidRPr="0089010D">
        <w:rPr>
          <w:rFonts w:ascii="Times New Roman" w:hAnsi="Times New Roman" w:cs="Times New Roman"/>
          <w:sz w:val="24"/>
        </w:rPr>
        <w:t xml:space="preserve"> </w:t>
      </w:r>
      <w:r w:rsidR="002C156D">
        <w:rPr>
          <w:rFonts w:ascii="Times New Roman" w:hAnsi="Times New Roman" w:cs="Times New Roman"/>
          <w:sz w:val="24"/>
        </w:rPr>
        <w:t>However, only collecting better data will not change the situation for WS/ED projects. Direct intervention is necessary.</w:t>
      </w:r>
    </w:p>
    <w:p w14:paraId="47A37D52" w14:textId="6A97A19C" w:rsidR="008A1EE0" w:rsidRDefault="00697B6F" w:rsidP="001745D1">
      <w:pPr>
        <w:spacing w:line="276" w:lineRule="auto"/>
        <w:rPr>
          <w:rFonts w:ascii="Times New Roman" w:hAnsi="Times New Roman" w:cs="Times New Roman"/>
          <w:sz w:val="24"/>
        </w:rPr>
      </w:pPr>
      <w:r>
        <w:rPr>
          <w:rFonts w:ascii="Times New Roman" w:hAnsi="Times New Roman" w:cs="Times New Roman"/>
          <w:b/>
          <w:sz w:val="24"/>
        </w:rPr>
        <w:t xml:space="preserve">Randomized Controlled Trials on Blind Applications. </w:t>
      </w:r>
      <w:r w:rsidR="00151B9B" w:rsidRPr="0089010D">
        <w:rPr>
          <w:rFonts w:ascii="Times New Roman" w:hAnsi="Times New Roman" w:cs="Times New Roman"/>
          <w:sz w:val="24"/>
        </w:rPr>
        <w:t xml:space="preserve">While </w:t>
      </w:r>
      <w:r w:rsidR="00246364" w:rsidRPr="0089010D">
        <w:rPr>
          <w:rFonts w:ascii="Times New Roman" w:hAnsi="Times New Roman" w:cs="Times New Roman"/>
          <w:sz w:val="24"/>
        </w:rPr>
        <w:t>gender blind applications can be difficult to execute</w:t>
      </w:r>
      <w:sdt>
        <w:sdtPr>
          <w:rPr>
            <w:rFonts w:ascii="Times New Roman" w:hAnsi="Times New Roman" w:cs="Times New Roman"/>
            <w:sz w:val="24"/>
          </w:rPr>
          <w:id w:val="-467973063"/>
          <w:citation/>
        </w:sdtPr>
        <w:sdtEndPr/>
        <w:sdtContent>
          <w:r w:rsidR="00246364" w:rsidRPr="0089010D">
            <w:rPr>
              <w:rFonts w:ascii="Times New Roman" w:hAnsi="Times New Roman" w:cs="Times New Roman"/>
              <w:sz w:val="24"/>
            </w:rPr>
            <w:fldChar w:fldCharType="begin"/>
          </w:r>
          <w:r w:rsidR="00246364" w:rsidRPr="0089010D">
            <w:rPr>
              <w:rFonts w:ascii="Times New Roman" w:hAnsi="Times New Roman" w:cs="Times New Roman"/>
              <w:sz w:val="24"/>
            </w:rPr>
            <w:instrText xml:space="preserve"> CITATION Jon13 \l 1033 </w:instrText>
          </w:r>
          <w:r w:rsidR="00246364"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(Jones &amp; Urban, 2013)</w:t>
          </w:r>
          <w:r w:rsidR="00246364" w:rsidRPr="0089010D">
            <w:rPr>
              <w:rFonts w:ascii="Times New Roman" w:hAnsi="Times New Roman" w:cs="Times New Roman"/>
              <w:sz w:val="24"/>
            </w:rPr>
            <w:fldChar w:fldCharType="end"/>
          </w:r>
        </w:sdtContent>
      </w:sdt>
      <w:r w:rsidR="00246364" w:rsidRPr="0089010D">
        <w:rPr>
          <w:rFonts w:ascii="Times New Roman" w:hAnsi="Times New Roman" w:cs="Times New Roman"/>
          <w:sz w:val="24"/>
        </w:rPr>
        <w:t>, one profession has managed to make them very common.</w:t>
      </w:r>
      <w:r w:rsidR="006B573D">
        <w:rPr>
          <w:rFonts w:ascii="Times New Roman" w:hAnsi="Times New Roman" w:cs="Times New Roman"/>
          <w:sz w:val="24"/>
        </w:rPr>
        <w:t xml:space="preserve"> From 1970 to 1997, orchestras demonstrated an approximate 25% increase in the number of female players in the top 5 orchestras in the United States.</w:t>
      </w:r>
      <w:r w:rsidR="00246364" w:rsidRPr="0089010D">
        <w:rPr>
          <w:rFonts w:ascii="Times New Roman" w:hAnsi="Times New Roman" w:cs="Times New Roman"/>
          <w:sz w:val="24"/>
        </w:rPr>
        <w:t xml:space="preserve"> A 1997 NBER working paper found that blind auditions for orchestras explained about </w:t>
      </w:r>
      <w:r w:rsidR="00C278BC">
        <w:rPr>
          <w:rFonts w:ascii="Times New Roman" w:hAnsi="Times New Roman" w:cs="Times New Roman"/>
          <w:sz w:val="24"/>
        </w:rPr>
        <w:t>25-46</w:t>
      </w:r>
      <w:r w:rsidR="00246364" w:rsidRPr="0089010D">
        <w:rPr>
          <w:rFonts w:ascii="Times New Roman" w:hAnsi="Times New Roman" w:cs="Times New Roman"/>
          <w:sz w:val="24"/>
        </w:rPr>
        <w:t>%</w:t>
      </w:r>
      <w:r w:rsidR="006B573D">
        <w:rPr>
          <w:rFonts w:ascii="Times New Roman" w:hAnsi="Times New Roman" w:cs="Times New Roman"/>
          <w:sz w:val="24"/>
        </w:rPr>
        <w:t xml:space="preserve"> </w:t>
      </w:r>
      <w:r w:rsidR="006B573D" w:rsidRPr="006B573D">
        <w:rPr>
          <w:rFonts w:ascii="Times New Roman" w:hAnsi="Times New Roman" w:cs="Times New Roman"/>
          <w:sz w:val="24"/>
        </w:rPr>
        <w:t xml:space="preserve">(approximately </w:t>
      </w:r>
      <w:r w:rsidR="00C278BC">
        <w:rPr>
          <w:rFonts w:ascii="Times New Roman" w:hAnsi="Times New Roman" w:cs="Times New Roman"/>
          <w:sz w:val="24"/>
        </w:rPr>
        <w:t>6.25</w:t>
      </w:r>
      <w:r w:rsidR="006B573D" w:rsidRPr="006B573D">
        <w:rPr>
          <w:rFonts w:ascii="Times New Roman" w:hAnsi="Times New Roman" w:cs="Times New Roman"/>
          <w:sz w:val="24"/>
        </w:rPr>
        <w:t xml:space="preserve"> to </w:t>
      </w:r>
      <w:r w:rsidR="00C278BC">
        <w:rPr>
          <w:rFonts w:ascii="Times New Roman" w:hAnsi="Times New Roman" w:cs="Times New Roman"/>
          <w:sz w:val="24"/>
        </w:rPr>
        <w:t xml:space="preserve">11.5 </w:t>
      </w:r>
      <w:r w:rsidR="006B573D" w:rsidRPr="006B573D">
        <w:rPr>
          <w:rFonts w:ascii="Times New Roman" w:hAnsi="Times New Roman" w:cs="Times New Roman"/>
          <w:sz w:val="24"/>
        </w:rPr>
        <w:t>percentage points</w:t>
      </w:r>
      <w:r w:rsidR="006B573D">
        <w:rPr>
          <w:rFonts w:ascii="Times New Roman" w:hAnsi="Times New Roman" w:cs="Times New Roman"/>
          <w:sz w:val="24"/>
        </w:rPr>
        <w:t>)</w:t>
      </w:r>
      <w:r w:rsidR="00246364" w:rsidRPr="0089010D">
        <w:rPr>
          <w:rFonts w:ascii="Times New Roman" w:hAnsi="Times New Roman" w:cs="Times New Roman"/>
          <w:sz w:val="24"/>
        </w:rPr>
        <w:t xml:space="preserve"> of </w:t>
      </w:r>
      <w:r w:rsidR="006B573D">
        <w:rPr>
          <w:rFonts w:ascii="Times New Roman" w:hAnsi="Times New Roman" w:cs="Times New Roman"/>
          <w:sz w:val="24"/>
        </w:rPr>
        <w:t>this increase</w:t>
      </w:r>
      <w:r w:rsidR="00C278BC">
        <w:rPr>
          <w:rFonts w:ascii="Times New Roman" w:hAnsi="Times New Roman" w:cs="Times New Roman"/>
          <w:sz w:val="24"/>
        </w:rPr>
        <w:t xml:space="preserve"> over the observed period</w:t>
      </w:r>
      <w:r w:rsidR="00246364" w:rsidRPr="0089010D">
        <w:rPr>
          <w:rFonts w:ascii="Times New Roman" w:hAnsi="Times New Roman" w:cs="Times New Roman"/>
          <w:sz w:val="24"/>
        </w:rPr>
        <w:t xml:space="preserve"> in </w:t>
      </w:r>
      <w:r w:rsidR="00C278BC">
        <w:rPr>
          <w:rFonts w:ascii="Times New Roman" w:hAnsi="Times New Roman" w:cs="Times New Roman"/>
          <w:sz w:val="24"/>
        </w:rPr>
        <w:t xml:space="preserve">the </w:t>
      </w:r>
      <w:r w:rsidR="00246364" w:rsidRPr="0089010D">
        <w:rPr>
          <w:rFonts w:ascii="Times New Roman" w:hAnsi="Times New Roman" w:cs="Times New Roman"/>
          <w:sz w:val="24"/>
        </w:rPr>
        <w:t xml:space="preserve">proportion of </w:t>
      </w:r>
      <w:r w:rsidR="00F4032C" w:rsidRPr="0089010D">
        <w:rPr>
          <w:rFonts w:ascii="Times New Roman" w:hAnsi="Times New Roman" w:cs="Times New Roman"/>
          <w:sz w:val="24"/>
        </w:rPr>
        <w:t>women</w:t>
      </w:r>
      <w:r w:rsidR="009E6493">
        <w:rPr>
          <w:rFonts w:ascii="Times New Roman" w:hAnsi="Times New Roman" w:cs="Times New Roman"/>
          <w:sz w:val="24"/>
        </w:rPr>
        <w:t xml:space="preserve"> employed</w:t>
      </w:r>
      <w:sdt>
        <w:sdtPr>
          <w:rPr>
            <w:rFonts w:ascii="Times New Roman" w:hAnsi="Times New Roman" w:cs="Times New Roman"/>
            <w:sz w:val="24"/>
          </w:rPr>
          <w:id w:val="-1346546910"/>
          <w:citation/>
        </w:sdtPr>
        <w:sdtEndPr/>
        <w:sdtContent>
          <w:r w:rsidR="00F4032C" w:rsidRPr="0089010D">
            <w:rPr>
              <w:rFonts w:ascii="Times New Roman" w:hAnsi="Times New Roman" w:cs="Times New Roman"/>
              <w:sz w:val="24"/>
            </w:rPr>
            <w:fldChar w:fldCharType="begin"/>
          </w:r>
          <w:r w:rsidR="00F4032C" w:rsidRPr="0089010D">
            <w:rPr>
              <w:rFonts w:ascii="Times New Roman" w:hAnsi="Times New Roman" w:cs="Times New Roman"/>
              <w:sz w:val="24"/>
            </w:rPr>
            <w:instrText xml:space="preserve"> CITATION Gol97 \l 1033 </w:instrText>
          </w:r>
          <w:r w:rsidR="00F4032C"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(Goldin &amp; Rouse, 1997)</w:t>
          </w:r>
          <w:r w:rsidR="00F4032C" w:rsidRPr="0089010D">
            <w:rPr>
              <w:rFonts w:ascii="Times New Roman" w:hAnsi="Times New Roman" w:cs="Times New Roman"/>
              <w:sz w:val="24"/>
            </w:rPr>
            <w:fldChar w:fldCharType="end"/>
          </w:r>
        </w:sdtContent>
      </w:sdt>
      <w:r w:rsidR="00F4032C" w:rsidRPr="0089010D">
        <w:rPr>
          <w:rFonts w:ascii="Times New Roman" w:hAnsi="Times New Roman" w:cs="Times New Roman"/>
          <w:sz w:val="24"/>
        </w:rPr>
        <w:t xml:space="preserve">. Even though there are differences between the SBIR evaluation process and an orchestra audition, the results shown through a rigorous causal framework are compelling. </w:t>
      </w:r>
    </w:p>
    <w:p w14:paraId="28053CC0" w14:textId="05160568" w:rsidR="00D62F57" w:rsidRDefault="006B573D" w:rsidP="001745D1">
      <w:pPr>
        <w:spacing w:line="276" w:lineRule="auto"/>
        <w:rPr>
          <w:rFonts w:ascii="Times New Roman" w:hAnsi="Times New Roman" w:cs="Times New Roman"/>
          <w:sz w:val="24"/>
        </w:rPr>
      </w:pPr>
      <w:r>
        <w:rPr>
          <w:rFonts w:ascii="Times New Roman" w:hAnsi="Times New Roman" w:cs="Times New Roman"/>
          <w:sz w:val="24"/>
        </w:rPr>
        <w:t>Additionally</w:t>
      </w:r>
      <w:r w:rsidRPr="006B573D">
        <w:rPr>
          <w:rFonts w:ascii="Times New Roman" w:hAnsi="Times New Roman" w:cs="Times New Roman"/>
          <w:sz w:val="24"/>
        </w:rPr>
        <w:t>, t</w:t>
      </w:r>
      <w:r>
        <w:rPr>
          <w:rFonts w:ascii="Times New Roman" w:hAnsi="Times New Roman" w:cs="Times New Roman"/>
          <w:sz w:val="24"/>
        </w:rPr>
        <w:t>wo</w:t>
      </w:r>
      <w:r w:rsidRPr="006B573D">
        <w:rPr>
          <w:rFonts w:ascii="Times New Roman" w:hAnsi="Times New Roman" w:cs="Times New Roman"/>
          <w:sz w:val="24"/>
        </w:rPr>
        <w:t xml:space="preserve"> </w:t>
      </w:r>
      <w:r>
        <w:rPr>
          <w:rFonts w:ascii="Times New Roman" w:hAnsi="Times New Roman" w:cs="Times New Roman"/>
          <w:sz w:val="24"/>
        </w:rPr>
        <w:t xml:space="preserve">other </w:t>
      </w:r>
      <w:r w:rsidRPr="006B573D">
        <w:rPr>
          <w:rFonts w:ascii="Times New Roman" w:hAnsi="Times New Roman" w:cs="Times New Roman"/>
          <w:sz w:val="24"/>
        </w:rPr>
        <w:t>studies</w:t>
      </w:r>
      <w:r w:rsidR="00845BFF">
        <w:rPr>
          <w:rFonts w:ascii="Times New Roman" w:hAnsi="Times New Roman" w:cs="Times New Roman"/>
          <w:sz w:val="24"/>
        </w:rPr>
        <w:t>, one which</w:t>
      </w:r>
      <w:r w:rsidRPr="006B573D">
        <w:rPr>
          <w:rFonts w:ascii="Times New Roman" w:hAnsi="Times New Roman" w:cs="Times New Roman"/>
          <w:sz w:val="24"/>
        </w:rPr>
        <w:t xml:space="preserve"> simulat</w:t>
      </w:r>
      <w:r w:rsidR="00845BFF">
        <w:rPr>
          <w:rFonts w:ascii="Times New Roman" w:hAnsi="Times New Roman" w:cs="Times New Roman"/>
          <w:sz w:val="24"/>
        </w:rPr>
        <w:t>es</w:t>
      </w:r>
      <w:r w:rsidRPr="006B573D">
        <w:rPr>
          <w:rFonts w:ascii="Times New Roman" w:hAnsi="Times New Roman" w:cs="Times New Roman"/>
          <w:sz w:val="24"/>
        </w:rPr>
        <w:t xml:space="preserve"> a corporate environment</w:t>
      </w:r>
      <w:sdt>
        <w:sdtPr>
          <w:rPr>
            <w:rFonts w:ascii="Times New Roman" w:hAnsi="Times New Roman" w:cs="Times New Roman"/>
            <w:sz w:val="24"/>
          </w:rPr>
          <w:id w:val="803817578"/>
          <w:citation/>
        </w:sdtPr>
        <w:sdtEndPr/>
        <w:sdtContent>
          <w:r w:rsidRPr="006B573D">
            <w:rPr>
              <w:rFonts w:ascii="Times New Roman" w:hAnsi="Times New Roman" w:cs="Times New Roman"/>
              <w:sz w:val="24"/>
            </w:rPr>
            <w:fldChar w:fldCharType="begin"/>
          </w:r>
          <w:r w:rsidR="00C278BC">
            <w:rPr>
              <w:rFonts w:ascii="Times New Roman" w:hAnsi="Times New Roman" w:cs="Times New Roman"/>
              <w:sz w:val="24"/>
            </w:rPr>
            <w:instrText xml:space="preserve">CITATION Sel15 \l 1033 </w:instrText>
          </w:r>
          <w:r w:rsidRPr="006B573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(Self, Mitchell, Mellers, Tetlock, &amp; Hildreth, 2015)</w:t>
          </w:r>
          <w:r w:rsidRPr="006B573D">
            <w:rPr>
              <w:rFonts w:ascii="Times New Roman" w:hAnsi="Times New Roman" w:cs="Times New Roman"/>
              <w:sz w:val="24"/>
            </w:rPr>
            <w:fldChar w:fldCharType="end"/>
          </w:r>
        </w:sdtContent>
      </w:sdt>
      <w:r>
        <w:rPr>
          <w:rFonts w:ascii="Times New Roman" w:hAnsi="Times New Roman" w:cs="Times New Roman"/>
          <w:sz w:val="24"/>
        </w:rPr>
        <w:t xml:space="preserve"> and</w:t>
      </w:r>
      <w:r w:rsidRPr="006B573D">
        <w:rPr>
          <w:rFonts w:ascii="Times New Roman" w:hAnsi="Times New Roman" w:cs="Times New Roman"/>
          <w:sz w:val="24"/>
        </w:rPr>
        <w:t xml:space="preserve"> </w:t>
      </w:r>
      <w:r w:rsidR="00845BFF">
        <w:rPr>
          <w:rFonts w:ascii="Times New Roman" w:hAnsi="Times New Roman" w:cs="Times New Roman"/>
          <w:sz w:val="24"/>
        </w:rPr>
        <w:t xml:space="preserve">one </w:t>
      </w:r>
      <w:r w:rsidRPr="006B573D">
        <w:rPr>
          <w:rFonts w:ascii="Times New Roman" w:hAnsi="Times New Roman" w:cs="Times New Roman"/>
          <w:sz w:val="24"/>
        </w:rPr>
        <w:t>examining race-blind affirmative action</w:t>
      </w:r>
      <w:sdt>
        <w:sdtPr>
          <w:rPr>
            <w:rFonts w:ascii="Times New Roman" w:hAnsi="Times New Roman" w:cs="Times New Roman"/>
            <w:sz w:val="24"/>
          </w:rPr>
          <w:id w:val="-1486082671"/>
          <w:citation/>
        </w:sdtPr>
        <w:sdtEndPr/>
        <w:sdtContent>
          <w:r w:rsidRPr="006B573D">
            <w:rPr>
              <w:rFonts w:ascii="Times New Roman" w:hAnsi="Times New Roman" w:cs="Times New Roman"/>
              <w:sz w:val="24"/>
            </w:rPr>
            <w:fldChar w:fldCharType="begin"/>
          </w:r>
          <w:r w:rsidRPr="006B573D">
            <w:rPr>
              <w:rFonts w:ascii="Times New Roman" w:hAnsi="Times New Roman" w:cs="Times New Roman"/>
              <w:sz w:val="24"/>
            </w:rPr>
            <w:instrText xml:space="preserve"> CITATION Kap16 \l 1033 </w:instrText>
          </w:r>
          <w:r w:rsidRPr="006B573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(Kapor, 2016)</w:t>
          </w:r>
          <w:r w:rsidRPr="006B573D">
            <w:rPr>
              <w:rFonts w:ascii="Times New Roman" w:hAnsi="Times New Roman" w:cs="Times New Roman"/>
              <w:sz w:val="24"/>
            </w:rPr>
            <w:fldChar w:fldCharType="end"/>
          </w:r>
        </w:sdtContent>
      </w:sdt>
      <w:r>
        <w:rPr>
          <w:rFonts w:ascii="Times New Roman" w:hAnsi="Times New Roman" w:cs="Times New Roman"/>
          <w:sz w:val="24"/>
        </w:rPr>
        <w:t xml:space="preserve"> found similar benefits. </w:t>
      </w:r>
      <w:r w:rsidR="00C278BC">
        <w:rPr>
          <w:rFonts w:ascii="Times New Roman" w:hAnsi="Times New Roman" w:cs="Times New Roman"/>
          <w:sz w:val="24"/>
        </w:rPr>
        <w:t xml:space="preserve">The </w:t>
      </w:r>
      <w:r w:rsidR="00FF0A6C">
        <w:rPr>
          <w:rFonts w:ascii="Times New Roman" w:hAnsi="Times New Roman" w:cs="Times New Roman"/>
          <w:sz w:val="24"/>
        </w:rPr>
        <w:t>study examining corporate application evaluation</w:t>
      </w:r>
      <w:r w:rsidR="002C156D">
        <w:rPr>
          <w:rFonts w:ascii="Times New Roman" w:hAnsi="Times New Roman" w:cs="Times New Roman"/>
          <w:sz w:val="24"/>
        </w:rPr>
        <w:t xml:space="preserve"> measured the effect of accountability policy (identity-conscious, identity-blind, and no accountability) on how evaluators rate</w:t>
      </w:r>
      <w:r w:rsidR="00E5738B">
        <w:rPr>
          <w:rFonts w:ascii="Times New Roman" w:hAnsi="Times New Roman" w:cs="Times New Roman"/>
          <w:sz w:val="24"/>
        </w:rPr>
        <w:t>d</w:t>
      </w:r>
      <w:r w:rsidR="002C156D">
        <w:rPr>
          <w:rFonts w:ascii="Times New Roman" w:hAnsi="Times New Roman" w:cs="Times New Roman"/>
          <w:sz w:val="24"/>
        </w:rPr>
        <w:t xml:space="preserve"> applications in environments where white men did and did not have a human capital advantage. The study</w:t>
      </w:r>
      <w:r w:rsidR="00C278BC">
        <w:rPr>
          <w:rFonts w:ascii="Times New Roman" w:hAnsi="Times New Roman" w:cs="Times New Roman"/>
          <w:sz w:val="24"/>
        </w:rPr>
        <w:t xml:space="preserve"> found that both identity-conscious (IC) and identity blind (IB) application processes did prevent gender and racial discrimination</w:t>
      </w:r>
      <w:r w:rsidR="00FF0A6C">
        <w:rPr>
          <w:rFonts w:ascii="Times New Roman" w:hAnsi="Times New Roman" w:cs="Times New Roman"/>
          <w:sz w:val="24"/>
        </w:rPr>
        <w:t>. Notwithstanding that finding, the study also found that</w:t>
      </w:r>
      <w:r w:rsidR="00C278BC">
        <w:rPr>
          <w:rFonts w:ascii="Times New Roman" w:hAnsi="Times New Roman" w:cs="Times New Roman"/>
          <w:sz w:val="24"/>
        </w:rPr>
        <w:t xml:space="preserve"> IC processes created reverse discrimination against white candidates </w:t>
      </w:r>
      <w:r w:rsidR="00FF0A6C">
        <w:rPr>
          <w:rFonts w:ascii="Times New Roman" w:hAnsi="Times New Roman" w:cs="Times New Roman"/>
          <w:sz w:val="24"/>
        </w:rPr>
        <w:t>whereas IB did not</w:t>
      </w:r>
      <w:r w:rsidR="002C156D" w:rsidRPr="002C156D">
        <w:rPr>
          <w:rFonts w:ascii="Times New Roman" w:hAnsi="Times New Roman" w:cs="Times New Roman"/>
          <w:sz w:val="24"/>
        </w:rPr>
        <w:t xml:space="preserve"> </w:t>
      </w:r>
      <w:sdt>
        <w:sdtPr>
          <w:rPr>
            <w:rFonts w:ascii="Times New Roman" w:hAnsi="Times New Roman" w:cs="Times New Roman"/>
            <w:sz w:val="24"/>
          </w:rPr>
          <w:id w:val="1302579588"/>
          <w:citation/>
        </w:sdtPr>
        <w:sdtEndPr/>
        <w:sdtContent>
          <w:r w:rsidR="002C156D">
            <w:rPr>
              <w:rFonts w:ascii="Times New Roman" w:hAnsi="Times New Roman" w:cs="Times New Roman"/>
              <w:sz w:val="24"/>
            </w:rPr>
            <w:fldChar w:fldCharType="begin"/>
          </w:r>
          <w:r w:rsidR="002C156D">
            <w:rPr>
              <w:rFonts w:ascii="Times New Roman" w:hAnsi="Times New Roman" w:cs="Times New Roman"/>
              <w:sz w:val="24"/>
            </w:rPr>
            <w:instrText xml:space="preserve"> CITATION Sel15 \l 1033 </w:instrText>
          </w:r>
          <w:r w:rsidR="002C156D">
            <w:rPr>
              <w:rFonts w:ascii="Times New Roman" w:hAnsi="Times New Roman" w:cs="Times New Roman"/>
              <w:sz w:val="24"/>
            </w:rPr>
            <w:fldChar w:fldCharType="separate"/>
          </w:r>
          <w:r w:rsidR="00500094" w:rsidRPr="00500094">
            <w:rPr>
              <w:rFonts w:ascii="Times New Roman" w:hAnsi="Times New Roman" w:cs="Times New Roman"/>
              <w:noProof/>
              <w:sz w:val="24"/>
            </w:rPr>
            <w:t>(Self, Mitchell, Mellers, Tetlock, &amp; Hildreth, 2015)</w:t>
          </w:r>
          <w:r w:rsidR="002C156D">
            <w:rPr>
              <w:rFonts w:ascii="Times New Roman" w:hAnsi="Times New Roman" w:cs="Times New Roman"/>
              <w:sz w:val="24"/>
            </w:rPr>
            <w:fldChar w:fldCharType="end"/>
          </w:r>
        </w:sdtContent>
      </w:sdt>
      <w:r w:rsidR="00C278BC">
        <w:rPr>
          <w:rFonts w:ascii="Times New Roman" w:hAnsi="Times New Roman" w:cs="Times New Roman"/>
          <w:sz w:val="24"/>
        </w:rPr>
        <w:t xml:space="preserve">. </w:t>
      </w:r>
      <w:r w:rsidR="00FF0A6C">
        <w:rPr>
          <w:rFonts w:ascii="Times New Roman" w:hAnsi="Times New Roman" w:cs="Times New Roman"/>
          <w:sz w:val="24"/>
        </w:rPr>
        <w:t xml:space="preserve">The study on race-blind affirmative action </w:t>
      </w:r>
      <w:r w:rsidR="006E10E6">
        <w:rPr>
          <w:rFonts w:ascii="Times New Roman" w:hAnsi="Times New Roman" w:cs="Times New Roman"/>
          <w:sz w:val="24"/>
        </w:rPr>
        <w:t xml:space="preserve">also estimates that removing the Texas Top Ten, </w:t>
      </w:r>
      <w:r w:rsidR="005020AF">
        <w:rPr>
          <w:rFonts w:ascii="Times New Roman" w:hAnsi="Times New Roman" w:cs="Times New Roman"/>
          <w:sz w:val="24"/>
        </w:rPr>
        <w:t>an exemplar of this sort of program</w:t>
      </w:r>
      <w:r w:rsidR="006E10E6">
        <w:rPr>
          <w:rFonts w:ascii="Times New Roman" w:hAnsi="Times New Roman" w:cs="Times New Roman"/>
          <w:sz w:val="24"/>
        </w:rPr>
        <w:t>, would lead to a 10% decrease in college attendance by underrepresented minority students</w:t>
      </w:r>
      <w:sdt>
        <w:sdtPr>
          <w:rPr>
            <w:rFonts w:ascii="Times New Roman" w:hAnsi="Times New Roman" w:cs="Times New Roman"/>
            <w:sz w:val="24"/>
          </w:rPr>
          <w:id w:val="-1006052990"/>
          <w:citation/>
        </w:sdtPr>
        <w:sdtEndPr/>
        <w:sdtContent>
          <w:r w:rsidR="006E10E6">
            <w:rPr>
              <w:rFonts w:ascii="Times New Roman" w:hAnsi="Times New Roman" w:cs="Times New Roman"/>
              <w:sz w:val="24"/>
            </w:rPr>
            <w:fldChar w:fldCharType="begin"/>
          </w:r>
          <w:r w:rsidR="006E10E6">
            <w:rPr>
              <w:rFonts w:ascii="Times New Roman" w:hAnsi="Times New Roman" w:cs="Times New Roman"/>
              <w:sz w:val="24"/>
            </w:rPr>
            <w:instrText xml:space="preserve"> CITATION Kap16 \l 1033 </w:instrText>
          </w:r>
          <w:r w:rsidR="006E10E6">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(Kapor, 2016)</w:t>
          </w:r>
          <w:r w:rsidR="006E10E6">
            <w:rPr>
              <w:rFonts w:ascii="Times New Roman" w:hAnsi="Times New Roman" w:cs="Times New Roman"/>
              <w:sz w:val="24"/>
            </w:rPr>
            <w:fldChar w:fldCharType="end"/>
          </w:r>
        </w:sdtContent>
      </w:sdt>
      <w:r w:rsidR="006E10E6">
        <w:rPr>
          <w:rFonts w:ascii="Times New Roman" w:hAnsi="Times New Roman" w:cs="Times New Roman"/>
          <w:sz w:val="24"/>
        </w:rPr>
        <w:t xml:space="preserve">. </w:t>
      </w:r>
    </w:p>
    <w:p w14:paraId="2C7FEC09" w14:textId="4AE33ACB" w:rsidR="0073146C" w:rsidRDefault="008A1EE0" w:rsidP="001745D1">
      <w:pPr>
        <w:spacing w:line="276" w:lineRule="auto"/>
        <w:rPr>
          <w:rFonts w:ascii="Times New Roman" w:hAnsi="Times New Roman" w:cs="Times New Roman"/>
          <w:sz w:val="24"/>
        </w:rPr>
      </w:pPr>
      <w:r>
        <w:rPr>
          <w:rFonts w:ascii="Times New Roman" w:hAnsi="Times New Roman" w:cs="Times New Roman"/>
          <w:sz w:val="24"/>
        </w:rPr>
        <w:t xml:space="preserve">Furthermore, findings from a 2017 observational study examining the effects of </w:t>
      </w:r>
      <w:r w:rsidR="0048360A">
        <w:rPr>
          <w:rFonts w:ascii="Times New Roman" w:hAnsi="Times New Roman" w:cs="Times New Roman"/>
          <w:sz w:val="24"/>
        </w:rPr>
        <w:t>identity-blind application evaluation</w:t>
      </w:r>
      <w:r>
        <w:rPr>
          <w:rFonts w:ascii="Times New Roman" w:hAnsi="Times New Roman" w:cs="Times New Roman"/>
          <w:sz w:val="24"/>
        </w:rPr>
        <w:t xml:space="preserve"> on </w:t>
      </w:r>
      <w:r w:rsidR="0048360A">
        <w:rPr>
          <w:rFonts w:ascii="Times New Roman" w:hAnsi="Times New Roman" w:cs="Times New Roman"/>
          <w:sz w:val="24"/>
        </w:rPr>
        <w:t>proposal rating</w:t>
      </w:r>
      <w:r>
        <w:rPr>
          <w:rFonts w:ascii="Times New Roman" w:hAnsi="Times New Roman" w:cs="Times New Roman"/>
          <w:sz w:val="24"/>
        </w:rPr>
        <w:t xml:space="preserve"> in a </w:t>
      </w:r>
      <w:r w:rsidRPr="008A1EE0">
        <w:rPr>
          <w:rFonts w:ascii="Times New Roman" w:hAnsi="Times New Roman" w:cs="Times New Roman"/>
          <w:sz w:val="24"/>
        </w:rPr>
        <w:t>first-stage peer-review process of biomedical research grants</w:t>
      </w:r>
      <w:r>
        <w:rPr>
          <w:rFonts w:ascii="Times New Roman" w:hAnsi="Times New Roman" w:cs="Times New Roman"/>
          <w:sz w:val="24"/>
        </w:rPr>
        <w:t xml:space="preserve"> support the above conclusions</w:t>
      </w:r>
      <w:sdt>
        <w:sdtPr>
          <w:rPr>
            <w:rFonts w:ascii="Times New Roman" w:hAnsi="Times New Roman" w:cs="Times New Roman"/>
            <w:sz w:val="24"/>
          </w:rPr>
          <w:id w:val="-1156759226"/>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Sol17 \l 1033 </w:instrText>
          </w:r>
          <w:r>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(Solans-Domenech, et al., 2017)</w:t>
          </w:r>
          <w:r>
            <w:rPr>
              <w:rFonts w:ascii="Times New Roman" w:hAnsi="Times New Roman" w:cs="Times New Roman"/>
              <w:sz w:val="24"/>
            </w:rPr>
            <w:fldChar w:fldCharType="end"/>
          </w:r>
        </w:sdtContent>
      </w:sdt>
      <w:r>
        <w:rPr>
          <w:rFonts w:ascii="Times New Roman" w:hAnsi="Times New Roman" w:cs="Times New Roman"/>
          <w:sz w:val="24"/>
        </w:rPr>
        <w:t>.</w:t>
      </w:r>
      <w:r w:rsidR="00944E9E">
        <w:rPr>
          <w:rFonts w:ascii="Times New Roman" w:hAnsi="Times New Roman" w:cs="Times New Roman"/>
          <w:sz w:val="24"/>
        </w:rPr>
        <w:t xml:space="preserve"> This experiment used a collection of 2,256 proposals, which were evaluated by 1,475 reviewers (average of 2.2 reviews/proposal). These reviewers evaluated the proposals once identity-blind and once identity-conscious. These scores were combined to create a proposal rating of </w:t>
      </w:r>
      <w:r w:rsidR="00944E9E" w:rsidRPr="00944E9E">
        <w:rPr>
          <w:rFonts w:ascii="Times New Roman" w:hAnsi="Times New Roman" w:cs="Times New Roman"/>
          <w:sz w:val="24"/>
        </w:rPr>
        <w:t>recommended (R), recommended with reservations (RR), questionable (Q), or not recommended (NR) for funding</w:t>
      </w:r>
      <w:r w:rsidR="00944E9E">
        <w:rPr>
          <w:rFonts w:ascii="Times New Roman" w:hAnsi="Times New Roman" w:cs="Times New Roman"/>
          <w:sz w:val="24"/>
        </w:rPr>
        <w:t xml:space="preserve">. If there was disagreement between the two reviewers at the end of the second phase, the proposal was sent to a third reviewer, who underwent the same evaluation process. The final ratings were then sent to an identity conscious reviewer committee for final funding decisions. </w:t>
      </w:r>
      <w:r w:rsidR="00DC4333">
        <w:rPr>
          <w:rFonts w:ascii="Times New Roman" w:hAnsi="Times New Roman" w:cs="Times New Roman"/>
          <w:sz w:val="24"/>
        </w:rPr>
        <w:t xml:space="preserve">After reviewing the entire sample, 18.5% of all proposals had experienced </w:t>
      </w:r>
      <w:r w:rsidR="00845BFF">
        <w:rPr>
          <w:rFonts w:ascii="Times New Roman" w:hAnsi="Times New Roman" w:cs="Times New Roman"/>
          <w:sz w:val="24"/>
        </w:rPr>
        <w:t xml:space="preserve">a </w:t>
      </w:r>
      <w:r w:rsidR="00DC4333">
        <w:rPr>
          <w:rFonts w:ascii="Times New Roman" w:hAnsi="Times New Roman" w:cs="Times New Roman"/>
          <w:sz w:val="24"/>
        </w:rPr>
        <w:t>rating change between phases 1 and 2.</w:t>
      </w:r>
      <w:r w:rsidR="00347BCA">
        <w:rPr>
          <w:rFonts w:ascii="Times New Roman" w:hAnsi="Times New Roman" w:cs="Times New Roman"/>
          <w:sz w:val="24"/>
        </w:rPr>
        <w:t xml:space="preserve"> </w:t>
      </w:r>
      <w:r w:rsidR="00944E9E">
        <w:rPr>
          <w:rFonts w:ascii="Times New Roman" w:hAnsi="Times New Roman" w:cs="Times New Roman"/>
          <w:sz w:val="24"/>
        </w:rPr>
        <w:t>The study used the change between the identity-blind and identity-conscious reviews to create the</w:t>
      </w:r>
      <w:r w:rsidR="00DC4333">
        <w:rPr>
          <w:rFonts w:ascii="Times New Roman" w:hAnsi="Times New Roman" w:cs="Times New Roman"/>
          <w:sz w:val="24"/>
        </w:rPr>
        <w:t xml:space="preserve"> primary</w:t>
      </w:r>
      <w:r w:rsidR="00944E9E">
        <w:rPr>
          <w:rFonts w:ascii="Times New Roman" w:hAnsi="Times New Roman" w:cs="Times New Roman"/>
          <w:sz w:val="24"/>
        </w:rPr>
        <w:t xml:space="preserve"> variable of </w:t>
      </w:r>
      <w:r w:rsidR="00845BFF">
        <w:rPr>
          <w:rFonts w:ascii="Times New Roman" w:hAnsi="Times New Roman" w:cs="Times New Roman"/>
          <w:sz w:val="24"/>
        </w:rPr>
        <w:t>the study</w:t>
      </w:r>
      <w:r w:rsidR="00944E9E">
        <w:rPr>
          <w:rFonts w:ascii="Times New Roman" w:hAnsi="Times New Roman" w:cs="Times New Roman"/>
          <w:sz w:val="24"/>
        </w:rPr>
        <w:t xml:space="preserve">. This variable also tracked if the observed change was positive or negative. The </w:t>
      </w:r>
      <w:r w:rsidR="00DC4333">
        <w:rPr>
          <w:rFonts w:ascii="Times New Roman" w:hAnsi="Times New Roman" w:cs="Times New Roman"/>
          <w:sz w:val="24"/>
        </w:rPr>
        <w:t xml:space="preserve">researchers then tracked why the reviewers changed their rating between phases 1 and 2. The results indicate that revealing a researcher to be female </w:t>
      </w:r>
      <w:r w:rsidR="00E5738B">
        <w:rPr>
          <w:rFonts w:ascii="Times New Roman" w:hAnsi="Times New Roman" w:cs="Times New Roman"/>
          <w:sz w:val="24"/>
        </w:rPr>
        <w:t xml:space="preserve">increased the likelihood of </w:t>
      </w:r>
      <w:r w:rsidR="00DC4333">
        <w:rPr>
          <w:rFonts w:ascii="Times New Roman" w:hAnsi="Times New Roman" w:cs="Times New Roman"/>
          <w:sz w:val="24"/>
        </w:rPr>
        <w:t>a negative change</w:t>
      </w:r>
      <w:r w:rsidR="00347BCA">
        <w:rPr>
          <w:rFonts w:ascii="Times New Roman" w:hAnsi="Times New Roman" w:cs="Times New Roman"/>
          <w:sz w:val="24"/>
        </w:rPr>
        <w:t xml:space="preserve"> in rating</w:t>
      </w:r>
      <w:r w:rsidR="00E5738B">
        <w:rPr>
          <w:rFonts w:ascii="Times New Roman" w:hAnsi="Times New Roman" w:cs="Times New Roman"/>
          <w:sz w:val="24"/>
        </w:rPr>
        <w:t xml:space="preserve"> relative to male researchers</w:t>
      </w:r>
      <w:r w:rsidR="00DC4333">
        <w:rPr>
          <w:rFonts w:ascii="Times New Roman" w:hAnsi="Times New Roman" w:cs="Times New Roman"/>
          <w:sz w:val="24"/>
        </w:rPr>
        <w:t xml:space="preserve"> between phases 1 and 2. This study represents an </w:t>
      </w:r>
      <w:r w:rsidR="00075889">
        <w:rPr>
          <w:rFonts w:ascii="Times New Roman" w:hAnsi="Times New Roman" w:cs="Times New Roman"/>
          <w:sz w:val="24"/>
        </w:rPr>
        <w:t xml:space="preserve">area ripe for more research. A 2017 literature review on how to mitigate gender bias in grant applications found only one article that examined a gender-blind grant application process in a pool of </w:t>
      </w:r>
      <w:r w:rsidR="00075889" w:rsidRPr="00075889">
        <w:rPr>
          <w:rFonts w:ascii="Times New Roman" w:hAnsi="Times New Roman" w:cs="Times New Roman"/>
          <w:sz w:val="24"/>
        </w:rPr>
        <w:t>5524 citations and 170 full-text articles</w:t>
      </w:r>
      <w:r w:rsidR="00075889">
        <w:rPr>
          <w:rFonts w:ascii="Times New Roman" w:hAnsi="Times New Roman" w:cs="Times New Roman"/>
          <w:sz w:val="24"/>
        </w:rPr>
        <w:t xml:space="preserve"> </w:t>
      </w:r>
      <w:sdt>
        <w:sdtPr>
          <w:rPr>
            <w:rFonts w:ascii="Times New Roman" w:hAnsi="Times New Roman" w:cs="Times New Roman"/>
            <w:sz w:val="24"/>
          </w:rPr>
          <w:id w:val="1956899580"/>
          <w:citation/>
        </w:sdtPr>
        <w:sdtEndPr/>
        <w:sdtContent>
          <w:r w:rsidR="00075889">
            <w:rPr>
              <w:rFonts w:ascii="Times New Roman" w:hAnsi="Times New Roman" w:cs="Times New Roman"/>
              <w:sz w:val="24"/>
            </w:rPr>
            <w:fldChar w:fldCharType="begin"/>
          </w:r>
          <w:r w:rsidR="00075889">
            <w:rPr>
              <w:rFonts w:ascii="Times New Roman" w:hAnsi="Times New Roman" w:cs="Times New Roman"/>
              <w:sz w:val="24"/>
            </w:rPr>
            <w:instrText xml:space="preserve"> CITATION Tri17 \l 1033 </w:instrText>
          </w:r>
          <w:r w:rsidR="00075889">
            <w:rPr>
              <w:rFonts w:ascii="Times New Roman" w:hAnsi="Times New Roman" w:cs="Times New Roman"/>
              <w:sz w:val="24"/>
            </w:rPr>
            <w:fldChar w:fldCharType="separate"/>
          </w:r>
          <w:r w:rsidR="00500094" w:rsidRPr="00500094">
            <w:rPr>
              <w:rFonts w:ascii="Times New Roman" w:hAnsi="Times New Roman" w:cs="Times New Roman"/>
              <w:noProof/>
              <w:sz w:val="24"/>
            </w:rPr>
            <w:t>(Tricco, Thomas, Antonio, &amp; Straus, 2017)</w:t>
          </w:r>
          <w:r w:rsidR="00075889">
            <w:rPr>
              <w:rFonts w:ascii="Times New Roman" w:hAnsi="Times New Roman" w:cs="Times New Roman"/>
              <w:sz w:val="24"/>
            </w:rPr>
            <w:fldChar w:fldCharType="end"/>
          </w:r>
        </w:sdtContent>
      </w:sdt>
      <w:r w:rsidR="00075889">
        <w:rPr>
          <w:rFonts w:ascii="Times New Roman" w:hAnsi="Times New Roman" w:cs="Times New Roman"/>
          <w:sz w:val="24"/>
        </w:rPr>
        <w:t>.</w:t>
      </w:r>
    </w:p>
    <w:p w14:paraId="4D62D17A" w14:textId="3E54F512" w:rsidR="0073146C" w:rsidRDefault="0073146C" w:rsidP="001745D1">
      <w:pPr>
        <w:spacing w:line="276" w:lineRule="auto"/>
        <w:rPr>
          <w:rFonts w:ascii="Times New Roman" w:hAnsi="Times New Roman" w:cs="Times New Roman"/>
          <w:sz w:val="24"/>
        </w:rPr>
      </w:pPr>
      <w:r w:rsidRPr="0073146C">
        <w:rPr>
          <w:rFonts w:ascii="Times New Roman" w:hAnsi="Times New Roman" w:cs="Times New Roman"/>
          <w:sz w:val="24"/>
        </w:rPr>
        <w:t>In contrast, another study very clearly showed the negative effects of gender- and race-aware processes</w:t>
      </w:r>
      <w:r w:rsidR="00AC2F11">
        <w:rPr>
          <w:rFonts w:ascii="Times New Roman" w:hAnsi="Times New Roman" w:cs="Times New Roman"/>
          <w:sz w:val="24"/>
        </w:rPr>
        <w:t xml:space="preserve"> by showing the effect of a person’s name on the likelihood that they would receive a job interview</w:t>
      </w:r>
      <w:r w:rsidRPr="0073146C">
        <w:rPr>
          <w:rFonts w:ascii="Times New Roman" w:hAnsi="Times New Roman" w:cs="Times New Roman"/>
          <w:sz w:val="24"/>
        </w:rPr>
        <w:t>. It did so by demonstrating that resumes with African-American-sounding names were less likely to be contacted for an interview than those with White-sounding name</w:t>
      </w:r>
      <w:sdt>
        <w:sdtPr>
          <w:rPr>
            <w:rFonts w:ascii="Times New Roman" w:hAnsi="Times New Roman" w:cs="Times New Roman"/>
            <w:sz w:val="24"/>
          </w:rPr>
          <w:id w:val="1118104123"/>
          <w:citation/>
        </w:sdtPr>
        <w:sdtEndPr/>
        <w:sdtContent>
          <w:r w:rsidRPr="0073146C">
            <w:rPr>
              <w:rFonts w:ascii="Times New Roman" w:hAnsi="Times New Roman" w:cs="Times New Roman"/>
              <w:sz w:val="24"/>
            </w:rPr>
            <w:fldChar w:fldCharType="begin"/>
          </w:r>
          <w:r w:rsidRPr="0073146C">
            <w:rPr>
              <w:rFonts w:ascii="Times New Roman" w:hAnsi="Times New Roman" w:cs="Times New Roman"/>
              <w:sz w:val="24"/>
            </w:rPr>
            <w:instrText xml:space="preserve"> CITATION Ber04 \l 1033 </w:instrText>
          </w:r>
          <w:r w:rsidRPr="0073146C">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(Bertrand &amp; Mullainathan, 2004)</w:t>
          </w:r>
          <w:r w:rsidRPr="0073146C">
            <w:rPr>
              <w:rFonts w:ascii="Times New Roman" w:hAnsi="Times New Roman" w:cs="Times New Roman"/>
              <w:sz w:val="24"/>
            </w:rPr>
            <w:fldChar w:fldCharType="end"/>
          </w:r>
        </w:sdtContent>
      </w:sdt>
      <w:r w:rsidRPr="0073146C">
        <w:rPr>
          <w:rFonts w:ascii="Times New Roman" w:hAnsi="Times New Roman" w:cs="Times New Roman"/>
          <w:sz w:val="24"/>
        </w:rPr>
        <w:t>. Due to findings like these, companies such as GapJumpers.com are beginning to offer services creating and maintaining blind application processes.</w:t>
      </w:r>
      <w:r w:rsidR="00347BCA">
        <w:rPr>
          <w:rFonts w:ascii="Times New Roman" w:hAnsi="Times New Roman" w:cs="Times New Roman"/>
          <w:sz w:val="24"/>
        </w:rPr>
        <w:t xml:space="preserve"> Additional research should also be done regarding </w:t>
      </w:r>
      <w:r w:rsidR="00347BCA" w:rsidRPr="00347BCA">
        <w:rPr>
          <w:rFonts w:ascii="Times New Roman" w:hAnsi="Times New Roman" w:cs="Times New Roman"/>
          <w:sz w:val="24"/>
        </w:rPr>
        <w:t xml:space="preserve">the effect of identity-blind evaluation of </w:t>
      </w:r>
      <w:r w:rsidR="00BF3345">
        <w:rPr>
          <w:rFonts w:ascii="Times New Roman" w:hAnsi="Times New Roman" w:cs="Times New Roman"/>
          <w:sz w:val="24"/>
        </w:rPr>
        <w:t xml:space="preserve">private sector </w:t>
      </w:r>
      <w:r w:rsidR="00347BCA" w:rsidRPr="00347BCA">
        <w:rPr>
          <w:rFonts w:ascii="Times New Roman" w:hAnsi="Times New Roman" w:cs="Times New Roman"/>
          <w:sz w:val="24"/>
        </w:rPr>
        <w:t>loans on the ability of WS/ED applicants to get loans.</w:t>
      </w:r>
      <w:r w:rsidR="00347BCA">
        <w:rPr>
          <w:rFonts w:ascii="Times New Roman" w:hAnsi="Times New Roman" w:cs="Times New Roman"/>
          <w:sz w:val="24"/>
        </w:rPr>
        <w:t xml:space="preserve"> It would be useful allegory to use in this sort of policy discussion.</w:t>
      </w:r>
    </w:p>
    <w:p w14:paraId="4DA23FB7" w14:textId="2576FA24" w:rsidR="00697B6F" w:rsidRDefault="00B75AFD" w:rsidP="001745D1">
      <w:pPr>
        <w:spacing w:line="276" w:lineRule="auto"/>
        <w:rPr>
          <w:rFonts w:ascii="Times New Roman" w:hAnsi="Times New Roman" w:cs="Times New Roman"/>
          <w:sz w:val="24"/>
        </w:rPr>
      </w:pPr>
      <w:r>
        <w:rPr>
          <w:rFonts w:ascii="Times New Roman" w:hAnsi="Times New Roman" w:cs="Times New Roman"/>
          <w:b/>
          <w:sz w:val="24"/>
        </w:rPr>
        <w:t>RC</w:t>
      </w:r>
      <w:r w:rsidR="00697B6F">
        <w:rPr>
          <w:rFonts w:ascii="Times New Roman" w:hAnsi="Times New Roman" w:cs="Times New Roman"/>
          <w:b/>
          <w:sz w:val="24"/>
        </w:rPr>
        <w:t>Ts on Mentorship Programs.</w:t>
      </w:r>
      <w:r w:rsidR="004253D4">
        <w:rPr>
          <w:rFonts w:ascii="Times New Roman" w:hAnsi="Times New Roman" w:cs="Times New Roman"/>
          <w:sz w:val="24"/>
        </w:rPr>
        <w:t xml:space="preserve"> </w:t>
      </w:r>
      <w:r w:rsidR="004253D4" w:rsidRPr="004253D4">
        <w:rPr>
          <w:rFonts w:ascii="Times New Roman" w:hAnsi="Times New Roman" w:cs="Times New Roman"/>
          <w:sz w:val="24"/>
        </w:rPr>
        <w:t xml:space="preserve">This </w:t>
      </w:r>
      <w:r w:rsidR="007A10A6">
        <w:rPr>
          <w:rFonts w:ascii="Times New Roman" w:hAnsi="Times New Roman" w:cs="Times New Roman"/>
          <w:sz w:val="24"/>
        </w:rPr>
        <w:t xml:space="preserve">option </w:t>
      </w:r>
      <w:r w:rsidR="004253D4" w:rsidRPr="004253D4">
        <w:rPr>
          <w:rFonts w:ascii="Times New Roman" w:hAnsi="Times New Roman" w:cs="Times New Roman"/>
          <w:sz w:val="24"/>
        </w:rPr>
        <w:t xml:space="preserve">presents the idea of leveraging awardee capabilities to help mentor potential WS/ED applicants to </w:t>
      </w:r>
      <w:r w:rsidR="00BF3345">
        <w:rPr>
          <w:rFonts w:ascii="Times New Roman" w:hAnsi="Times New Roman" w:cs="Times New Roman"/>
          <w:sz w:val="24"/>
        </w:rPr>
        <w:t>Phase 1.</w:t>
      </w:r>
      <w:r w:rsidR="004253D4" w:rsidRPr="004253D4">
        <w:rPr>
          <w:rFonts w:ascii="Times New Roman" w:hAnsi="Times New Roman" w:cs="Times New Roman"/>
          <w:sz w:val="24"/>
        </w:rPr>
        <w:t xml:space="preserve"> However, the anticipated effects of such a program are difficult to quantify. The surveyed literature on the topic</w:t>
      </w:r>
      <w:r w:rsidR="00806C39">
        <w:rPr>
          <w:rFonts w:ascii="Times New Roman" w:hAnsi="Times New Roman" w:cs="Times New Roman"/>
          <w:sz w:val="24"/>
        </w:rPr>
        <w:t xml:space="preserve"> </w:t>
      </w:r>
      <w:r w:rsidR="00BF3345">
        <w:rPr>
          <w:rFonts w:ascii="Times New Roman" w:hAnsi="Times New Roman" w:cs="Times New Roman"/>
          <w:sz w:val="24"/>
        </w:rPr>
        <w:t>is</w:t>
      </w:r>
      <w:r w:rsidR="004253D4" w:rsidRPr="004253D4">
        <w:rPr>
          <w:rFonts w:ascii="Times New Roman" w:hAnsi="Times New Roman" w:cs="Times New Roman"/>
          <w:sz w:val="24"/>
        </w:rPr>
        <w:t xml:space="preserve"> </w:t>
      </w:r>
      <w:r w:rsidR="00FF742F">
        <w:rPr>
          <w:rFonts w:ascii="Times New Roman" w:hAnsi="Times New Roman" w:cs="Times New Roman"/>
          <w:sz w:val="24"/>
        </w:rPr>
        <w:t>unclear</w:t>
      </w:r>
      <w:r w:rsidR="004253D4" w:rsidRPr="004253D4">
        <w:rPr>
          <w:rFonts w:ascii="Times New Roman" w:hAnsi="Times New Roman" w:cs="Times New Roman"/>
          <w:sz w:val="24"/>
        </w:rPr>
        <w:t xml:space="preserve"> on the efficacy of mentoring. </w:t>
      </w:r>
      <w:r w:rsidR="006A4ABA">
        <w:rPr>
          <w:rFonts w:ascii="Times New Roman" w:hAnsi="Times New Roman" w:cs="Times New Roman"/>
          <w:sz w:val="24"/>
        </w:rPr>
        <w:t>One of these studies, conducted by</w:t>
      </w:r>
      <w:r w:rsidR="001445DE">
        <w:rPr>
          <w:rFonts w:ascii="Times New Roman" w:hAnsi="Times New Roman" w:cs="Times New Roman"/>
          <w:sz w:val="24"/>
        </w:rPr>
        <w:t xml:space="preserve"> Blau et al, use</w:t>
      </w:r>
      <w:r w:rsidR="006A4ABA">
        <w:rPr>
          <w:rFonts w:ascii="Times New Roman" w:hAnsi="Times New Roman" w:cs="Times New Roman"/>
          <w:sz w:val="24"/>
        </w:rPr>
        <w:t>s</w:t>
      </w:r>
      <w:r w:rsidR="001445DE">
        <w:rPr>
          <w:rFonts w:ascii="Times New Roman" w:hAnsi="Times New Roman" w:cs="Times New Roman"/>
          <w:sz w:val="24"/>
        </w:rPr>
        <w:t xml:space="preserve"> an RCT to observe the effects of mentorship programs</w:t>
      </w:r>
      <w:r w:rsidR="00D62F57">
        <w:rPr>
          <w:rFonts w:ascii="Times New Roman" w:hAnsi="Times New Roman" w:cs="Times New Roman"/>
          <w:sz w:val="24"/>
        </w:rPr>
        <w:t xml:space="preserve"> on obtaining federal research grants and publishing in top journals</w:t>
      </w:r>
      <w:r w:rsidR="001445DE">
        <w:rPr>
          <w:rFonts w:ascii="Times New Roman" w:hAnsi="Times New Roman" w:cs="Times New Roman"/>
          <w:sz w:val="24"/>
        </w:rPr>
        <w:t xml:space="preserve"> over a period of longer than yea</w:t>
      </w:r>
      <w:r w:rsidR="006A4ABA">
        <w:rPr>
          <w:rFonts w:ascii="Times New Roman" w:hAnsi="Times New Roman" w:cs="Times New Roman"/>
          <w:sz w:val="24"/>
        </w:rPr>
        <w:t xml:space="preserve">r. The study found that mentoring interventions had little effect after one year in the program. However, the treatment group after three years was about </w:t>
      </w:r>
      <w:r w:rsidR="00CD2D4B">
        <w:rPr>
          <w:rFonts w:ascii="Times New Roman" w:hAnsi="Times New Roman" w:cs="Times New Roman"/>
          <w:sz w:val="24"/>
        </w:rPr>
        <w:t>9</w:t>
      </w:r>
      <w:r w:rsidR="006A4ABA">
        <w:rPr>
          <w:rFonts w:ascii="Times New Roman" w:hAnsi="Times New Roman" w:cs="Times New Roman"/>
          <w:sz w:val="24"/>
        </w:rPr>
        <w:t xml:space="preserve"> percentage points more likely to have published a paper in a top-tier journal, and </w:t>
      </w:r>
      <w:r w:rsidR="00CD2D4B">
        <w:rPr>
          <w:rFonts w:ascii="Times New Roman" w:hAnsi="Times New Roman" w:cs="Times New Roman"/>
          <w:sz w:val="24"/>
        </w:rPr>
        <w:t>20</w:t>
      </w:r>
      <w:r w:rsidR="006A4ABA">
        <w:rPr>
          <w:rFonts w:ascii="Times New Roman" w:hAnsi="Times New Roman" w:cs="Times New Roman"/>
          <w:sz w:val="24"/>
        </w:rPr>
        <w:t xml:space="preserve"> percentage points more likely to have done so after 5 years</w:t>
      </w:r>
      <w:sdt>
        <w:sdtPr>
          <w:rPr>
            <w:rFonts w:ascii="Times New Roman" w:hAnsi="Times New Roman" w:cs="Times New Roman"/>
            <w:sz w:val="24"/>
          </w:rPr>
          <w:id w:val="-1912457298"/>
          <w:citation/>
        </w:sdtPr>
        <w:sdtEndPr/>
        <w:sdtContent>
          <w:r w:rsidR="006A4ABA">
            <w:rPr>
              <w:rFonts w:ascii="Times New Roman" w:hAnsi="Times New Roman" w:cs="Times New Roman"/>
              <w:sz w:val="24"/>
            </w:rPr>
            <w:fldChar w:fldCharType="begin"/>
          </w:r>
          <w:r w:rsidR="006A4ABA">
            <w:rPr>
              <w:rFonts w:ascii="Times New Roman" w:hAnsi="Times New Roman" w:cs="Times New Roman"/>
              <w:sz w:val="24"/>
            </w:rPr>
            <w:instrText xml:space="preserve"> CITATION Bla10 \l 1033 </w:instrText>
          </w:r>
          <w:r w:rsidR="006A4ABA">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(Blau, Currie, Croson, &amp; Ginther, 2010)</w:t>
          </w:r>
          <w:r w:rsidR="006A4ABA">
            <w:rPr>
              <w:rFonts w:ascii="Times New Roman" w:hAnsi="Times New Roman" w:cs="Times New Roman"/>
              <w:sz w:val="24"/>
            </w:rPr>
            <w:fldChar w:fldCharType="end"/>
          </w:r>
        </w:sdtContent>
      </w:sdt>
      <w:r w:rsidR="006A4ABA">
        <w:rPr>
          <w:rFonts w:ascii="Times New Roman" w:hAnsi="Times New Roman" w:cs="Times New Roman"/>
          <w:sz w:val="24"/>
        </w:rPr>
        <w:t xml:space="preserve">. </w:t>
      </w:r>
      <w:r w:rsidR="00726B4B">
        <w:rPr>
          <w:rFonts w:ascii="Times New Roman" w:hAnsi="Times New Roman" w:cs="Times New Roman"/>
          <w:sz w:val="24"/>
        </w:rPr>
        <w:t xml:space="preserve">Smith et al. </w:t>
      </w:r>
      <w:r w:rsidR="00806C39">
        <w:rPr>
          <w:rFonts w:ascii="Times New Roman" w:hAnsi="Times New Roman" w:cs="Times New Roman"/>
          <w:sz w:val="24"/>
        </w:rPr>
        <w:t xml:space="preserve">ran an RCT for an unknown amount of time analyzing the effects of mentorship on affective commitment to an organization. The researchers found </w:t>
      </w:r>
      <w:r w:rsidR="00726B4B">
        <w:rPr>
          <w:rFonts w:ascii="Times New Roman" w:hAnsi="Times New Roman" w:cs="Times New Roman"/>
          <w:sz w:val="24"/>
        </w:rPr>
        <w:t xml:space="preserve">that mentoring and affective commitment to organization were only correlated with regard to white men and women </w:t>
      </w:r>
      <w:sdt>
        <w:sdtPr>
          <w:rPr>
            <w:rFonts w:ascii="Times New Roman" w:hAnsi="Times New Roman" w:cs="Times New Roman"/>
            <w:sz w:val="24"/>
          </w:rPr>
          <w:id w:val="-527488418"/>
          <w:citation/>
        </w:sdtPr>
        <w:sdtEndPr/>
        <w:sdtContent>
          <w:r w:rsidR="00726B4B">
            <w:rPr>
              <w:rFonts w:ascii="Times New Roman" w:hAnsi="Times New Roman" w:cs="Times New Roman"/>
              <w:sz w:val="24"/>
            </w:rPr>
            <w:fldChar w:fldCharType="begin"/>
          </w:r>
          <w:r w:rsidR="00726B4B">
            <w:rPr>
              <w:rFonts w:ascii="Times New Roman" w:hAnsi="Times New Roman" w:cs="Times New Roman"/>
              <w:sz w:val="24"/>
            </w:rPr>
            <w:instrText xml:space="preserve"> CITATION Smi00 \l 1033 </w:instrText>
          </w:r>
          <w:r w:rsidR="00726B4B">
            <w:rPr>
              <w:rFonts w:ascii="Times New Roman" w:hAnsi="Times New Roman" w:cs="Times New Roman"/>
              <w:sz w:val="24"/>
            </w:rPr>
            <w:fldChar w:fldCharType="separate"/>
          </w:r>
          <w:r w:rsidR="00500094" w:rsidRPr="00500094">
            <w:rPr>
              <w:rFonts w:ascii="Times New Roman" w:hAnsi="Times New Roman" w:cs="Times New Roman"/>
              <w:noProof/>
              <w:sz w:val="24"/>
            </w:rPr>
            <w:t>(Smith, Smith, &amp; Markham, 2000)</w:t>
          </w:r>
          <w:r w:rsidR="00726B4B">
            <w:rPr>
              <w:rFonts w:ascii="Times New Roman" w:hAnsi="Times New Roman" w:cs="Times New Roman"/>
              <w:sz w:val="24"/>
            </w:rPr>
            <w:fldChar w:fldCharType="end"/>
          </w:r>
        </w:sdtContent>
      </w:sdt>
      <w:r w:rsidR="00726B4B">
        <w:rPr>
          <w:rFonts w:ascii="Times New Roman" w:hAnsi="Times New Roman" w:cs="Times New Roman"/>
          <w:sz w:val="24"/>
        </w:rPr>
        <w:t xml:space="preserve">. Notwithstanding their findings, the authors caveat their conclusions by noting the small sample size of racial minorities within the overall experimental sample, positing that this could have affected their analysis. </w:t>
      </w:r>
      <w:r w:rsidR="00223050">
        <w:rPr>
          <w:rFonts w:ascii="Times New Roman" w:hAnsi="Times New Roman" w:cs="Times New Roman"/>
          <w:sz w:val="24"/>
        </w:rPr>
        <w:t>Another</w:t>
      </w:r>
      <w:r w:rsidR="00FF742F">
        <w:rPr>
          <w:rFonts w:ascii="Times New Roman" w:hAnsi="Times New Roman" w:cs="Times New Roman"/>
          <w:sz w:val="24"/>
        </w:rPr>
        <w:t xml:space="preserve"> study over the course of a year found </w:t>
      </w:r>
      <w:r w:rsidR="00223050">
        <w:rPr>
          <w:rFonts w:ascii="Times New Roman" w:hAnsi="Times New Roman" w:cs="Times New Roman"/>
          <w:sz w:val="24"/>
        </w:rPr>
        <w:t>that</w:t>
      </w:r>
      <w:r w:rsidR="00FF742F">
        <w:rPr>
          <w:rFonts w:ascii="Times New Roman" w:hAnsi="Times New Roman" w:cs="Times New Roman"/>
          <w:sz w:val="24"/>
        </w:rPr>
        <w:t xml:space="preserve"> mentor</w:t>
      </w:r>
      <w:r w:rsidR="00223050">
        <w:rPr>
          <w:rFonts w:ascii="Times New Roman" w:hAnsi="Times New Roman" w:cs="Times New Roman"/>
          <w:sz w:val="24"/>
        </w:rPr>
        <w:t xml:space="preserve">ing relationships had a significant positive impact on mentees’ overall psychological need satisfaction </w:t>
      </w:r>
      <w:r w:rsidR="00FF742F">
        <w:rPr>
          <w:rFonts w:ascii="Times New Roman" w:hAnsi="Times New Roman" w:cs="Times New Roman"/>
          <w:sz w:val="24"/>
        </w:rPr>
        <w:t>at 2 months, but n</w:t>
      </w:r>
      <w:r w:rsidR="00223050">
        <w:rPr>
          <w:rFonts w:ascii="Times New Roman" w:hAnsi="Times New Roman" w:cs="Times New Roman"/>
          <w:sz w:val="24"/>
        </w:rPr>
        <w:t>o statistically significant effects</w:t>
      </w:r>
      <w:r w:rsidR="00FF742F">
        <w:rPr>
          <w:rFonts w:ascii="Times New Roman" w:hAnsi="Times New Roman" w:cs="Times New Roman"/>
          <w:sz w:val="24"/>
        </w:rPr>
        <w:t xml:space="preserve"> at one year</w:t>
      </w:r>
      <w:r w:rsidR="00BF3345">
        <w:rPr>
          <w:rFonts w:ascii="Times New Roman" w:hAnsi="Times New Roman" w:cs="Times New Roman"/>
          <w:sz w:val="24"/>
        </w:rPr>
        <w:t xml:space="preserve"> </w:t>
      </w:r>
      <w:sdt>
        <w:sdtPr>
          <w:rPr>
            <w:rFonts w:ascii="Times New Roman" w:hAnsi="Times New Roman" w:cs="Times New Roman"/>
            <w:sz w:val="24"/>
          </w:rPr>
          <w:id w:val="689723694"/>
          <w:citation/>
        </w:sdtPr>
        <w:sdtEndPr/>
        <w:sdtContent>
          <w:r w:rsidR="00BF3345">
            <w:rPr>
              <w:rFonts w:ascii="Times New Roman" w:hAnsi="Times New Roman" w:cs="Times New Roman"/>
              <w:sz w:val="24"/>
            </w:rPr>
            <w:fldChar w:fldCharType="begin"/>
          </w:r>
          <w:r w:rsidR="00BF3345">
            <w:rPr>
              <w:rFonts w:ascii="Times New Roman" w:hAnsi="Times New Roman" w:cs="Times New Roman"/>
              <w:sz w:val="24"/>
            </w:rPr>
            <w:instrText xml:space="preserve"> CITATION Lew16 \l 1033 </w:instrText>
          </w:r>
          <w:r w:rsidR="00BF3345">
            <w:rPr>
              <w:rFonts w:ascii="Times New Roman" w:hAnsi="Times New Roman" w:cs="Times New Roman"/>
              <w:sz w:val="24"/>
            </w:rPr>
            <w:fldChar w:fldCharType="separate"/>
          </w:r>
          <w:r w:rsidR="00BF3345" w:rsidRPr="00500094">
            <w:rPr>
              <w:rFonts w:ascii="Times New Roman" w:hAnsi="Times New Roman" w:cs="Times New Roman"/>
              <w:noProof/>
              <w:sz w:val="24"/>
            </w:rPr>
            <w:t>(Lewis, et al., 2016)</w:t>
          </w:r>
          <w:r w:rsidR="00BF3345">
            <w:rPr>
              <w:rFonts w:ascii="Times New Roman" w:hAnsi="Times New Roman" w:cs="Times New Roman"/>
              <w:sz w:val="24"/>
            </w:rPr>
            <w:fldChar w:fldCharType="end"/>
          </w:r>
        </w:sdtContent>
      </w:sdt>
      <w:r w:rsidR="00FF742F">
        <w:rPr>
          <w:rFonts w:ascii="Times New Roman" w:hAnsi="Times New Roman" w:cs="Times New Roman"/>
          <w:sz w:val="24"/>
        </w:rPr>
        <w:t xml:space="preserve">. The researchers hypothesize that this demonstrated lack of effect is due to the brevity of the experiment, which supports the findings from the Blau study. </w:t>
      </w:r>
    </w:p>
    <w:p w14:paraId="606707B3" w14:textId="027AAC6D" w:rsidR="00BF3345" w:rsidRDefault="00BF3345" w:rsidP="001745D1">
      <w:pPr>
        <w:spacing w:line="276" w:lineRule="auto"/>
        <w:rPr>
          <w:rFonts w:ascii="Times New Roman" w:hAnsi="Times New Roman" w:cs="Times New Roman"/>
          <w:sz w:val="24"/>
        </w:rPr>
      </w:pPr>
      <w:r w:rsidRPr="00BF3345">
        <w:rPr>
          <w:rFonts w:ascii="Times New Roman" w:hAnsi="Times New Roman" w:cs="Times New Roman"/>
          <w:sz w:val="24"/>
        </w:rPr>
        <w:t>Researchers have also examined this topic within the specific context of entrepreneurship. One such study, published in 2016, examines data gathered from Quebecois entrepreneurs</w:t>
      </w:r>
      <w:sdt>
        <w:sdtPr>
          <w:rPr>
            <w:rFonts w:ascii="Times New Roman" w:hAnsi="Times New Roman" w:cs="Times New Roman"/>
            <w:sz w:val="24"/>
          </w:rPr>
          <w:id w:val="-224983269"/>
          <w:citation/>
        </w:sdtPr>
        <w:sdtEndPr/>
        <w:sdtContent>
          <w:r w:rsidRPr="00BF3345">
            <w:rPr>
              <w:rFonts w:ascii="Times New Roman" w:hAnsi="Times New Roman" w:cs="Times New Roman"/>
              <w:sz w:val="24"/>
            </w:rPr>
            <w:fldChar w:fldCharType="begin"/>
          </w:r>
          <w:r w:rsidRPr="00BF3345">
            <w:rPr>
              <w:rFonts w:ascii="Times New Roman" w:hAnsi="Times New Roman" w:cs="Times New Roman"/>
              <w:sz w:val="24"/>
            </w:rPr>
            <w:instrText xml:space="preserve"> CITATION ElH16 \l 1033 </w:instrText>
          </w:r>
          <w:r w:rsidRPr="00BF3345">
            <w:rPr>
              <w:rFonts w:ascii="Times New Roman" w:hAnsi="Times New Roman" w:cs="Times New Roman"/>
              <w:sz w:val="24"/>
            </w:rPr>
            <w:fldChar w:fldCharType="separate"/>
          </w:r>
          <w:r w:rsidRPr="00BF3345">
            <w:rPr>
              <w:rFonts w:ascii="Times New Roman" w:hAnsi="Times New Roman" w:cs="Times New Roman"/>
              <w:sz w:val="24"/>
            </w:rPr>
            <w:t xml:space="preserve"> (El Hallam &amp; St. Jean, 2016)</w:t>
          </w:r>
          <w:r w:rsidRPr="00BF3345">
            <w:rPr>
              <w:rFonts w:ascii="Times New Roman" w:hAnsi="Times New Roman" w:cs="Times New Roman"/>
              <w:sz w:val="24"/>
            </w:rPr>
            <w:fldChar w:fldCharType="end"/>
          </w:r>
        </w:sdtContent>
      </w:sdt>
      <w:r w:rsidRPr="00BF3345">
        <w:rPr>
          <w:rFonts w:ascii="Times New Roman" w:hAnsi="Times New Roman" w:cs="Times New Roman"/>
          <w:sz w:val="24"/>
        </w:rPr>
        <w:t xml:space="preserve">. In the study, 981entrepreneurs were invited to take an online survey. These respondents were drawn from a Quebec-based mentoring program, </w:t>
      </w:r>
      <w:r w:rsidRPr="00BF3345">
        <w:rPr>
          <w:rFonts w:ascii="Times New Roman" w:hAnsi="Times New Roman" w:cs="Times New Roman"/>
          <w:i/>
          <w:sz w:val="24"/>
        </w:rPr>
        <w:t>Fondation de l’entrepreneurship</w:t>
      </w:r>
      <w:r w:rsidRPr="00BF3345">
        <w:rPr>
          <w:rFonts w:ascii="Times New Roman" w:hAnsi="Times New Roman" w:cs="Times New Roman"/>
          <w:sz w:val="24"/>
        </w:rPr>
        <w:t>. This generated a sample size of 314 mentees (162 men, 152 women). The researchers controlled for certain personal characteristics, including mentee age, gender (mentee and mentor), and mentee level of education. After controlling for the specified characteristics, the researchers found that mentee trust in, and perceived similarity with, their mentor explained about 56.5% of the variance related to mentee learning. The researchers conclude</w:t>
      </w:r>
      <w:r w:rsidR="00DD495C">
        <w:rPr>
          <w:rFonts w:ascii="Times New Roman" w:hAnsi="Times New Roman" w:cs="Times New Roman"/>
          <w:sz w:val="24"/>
        </w:rPr>
        <w:t>d</w:t>
      </w:r>
      <w:r w:rsidRPr="00BF3345">
        <w:rPr>
          <w:rFonts w:ascii="Times New Roman" w:hAnsi="Times New Roman" w:cs="Times New Roman"/>
          <w:sz w:val="24"/>
        </w:rPr>
        <w:t xml:space="preserve"> by conjecturing that it might be best to let mentees choose their mentors, in order to maximize perceived similarity and trust. Much of the literature specifically involving the impact of mentoring on mentee outcomes in entrepreneurship involves this same dataset. As such, th</w:t>
      </w:r>
      <w:r w:rsidR="00DD495C">
        <w:rPr>
          <w:rFonts w:ascii="Times New Roman" w:hAnsi="Times New Roman" w:cs="Times New Roman"/>
          <w:sz w:val="24"/>
        </w:rPr>
        <w:t>is</w:t>
      </w:r>
      <w:r w:rsidRPr="00BF3345">
        <w:rPr>
          <w:rFonts w:ascii="Times New Roman" w:hAnsi="Times New Roman" w:cs="Times New Roman"/>
          <w:sz w:val="24"/>
        </w:rPr>
        <w:t xml:space="preserve"> report omits th</w:t>
      </w:r>
      <w:r w:rsidR="00DD495C">
        <w:rPr>
          <w:rFonts w:ascii="Times New Roman" w:hAnsi="Times New Roman" w:cs="Times New Roman"/>
          <w:sz w:val="24"/>
        </w:rPr>
        <w:t>ese</w:t>
      </w:r>
      <w:r w:rsidRPr="00BF3345">
        <w:rPr>
          <w:rFonts w:ascii="Times New Roman" w:hAnsi="Times New Roman" w:cs="Times New Roman"/>
          <w:sz w:val="24"/>
        </w:rPr>
        <w:t xml:space="preserve"> </w:t>
      </w:r>
      <w:r w:rsidR="00DD495C">
        <w:rPr>
          <w:rFonts w:ascii="Times New Roman" w:hAnsi="Times New Roman" w:cs="Times New Roman"/>
          <w:sz w:val="24"/>
        </w:rPr>
        <w:t xml:space="preserve">studies </w:t>
      </w:r>
      <w:r w:rsidRPr="00BF3345">
        <w:rPr>
          <w:rFonts w:ascii="Times New Roman" w:hAnsi="Times New Roman" w:cs="Times New Roman"/>
          <w:sz w:val="24"/>
        </w:rPr>
        <w:t>to avoid redundancy.</w:t>
      </w:r>
    </w:p>
    <w:p w14:paraId="66725E0D" w14:textId="5117E1A4" w:rsidR="00697B6F" w:rsidRDefault="00697B6F" w:rsidP="001745D1">
      <w:pPr>
        <w:spacing w:line="276" w:lineRule="auto"/>
        <w:rPr>
          <w:rFonts w:ascii="Times New Roman" w:hAnsi="Times New Roman" w:cs="Times New Roman"/>
          <w:sz w:val="24"/>
        </w:rPr>
      </w:pPr>
      <w:r>
        <w:rPr>
          <w:rFonts w:ascii="Times New Roman" w:hAnsi="Times New Roman" w:cs="Times New Roman"/>
          <w:b/>
          <w:sz w:val="24"/>
        </w:rPr>
        <w:t>Other Literature on Mentorship Programs.</w:t>
      </w:r>
      <w:r w:rsidR="00177FD0">
        <w:rPr>
          <w:rFonts w:ascii="Times New Roman" w:hAnsi="Times New Roman" w:cs="Times New Roman"/>
          <w:b/>
          <w:sz w:val="24"/>
        </w:rPr>
        <w:t xml:space="preserve"> </w:t>
      </w:r>
      <w:r w:rsidR="00D44B31">
        <w:rPr>
          <w:rFonts w:ascii="Times New Roman" w:hAnsi="Times New Roman" w:cs="Times New Roman"/>
          <w:sz w:val="24"/>
        </w:rPr>
        <w:t xml:space="preserve">Several other papers have studied the </w:t>
      </w:r>
      <w:r w:rsidR="00342B91">
        <w:rPr>
          <w:rFonts w:ascii="Times New Roman" w:hAnsi="Times New Roman" w:cs="Times New Roman"/>
          <w:sz w:val="24"/>
        </w:rPr>
        <w:t>correlation between</w:t>
      </w:r>
      <w:r w:rsidR="00D44B31">
        <w:rPr>
          <w:rFonts w:ascii="Times New Roman" w:hAnsi="Times New Roman" w:cs="Times New Roman"/>
          <w:sz w:val="24"/>
        </w:rPr>
        <w:t xml:space="preserve"> mentorship </w:t>
      </w:r>
      <w:r w:rsidR="00342B91">
        <w:rPr>
          <w:rFonts w:ascii="Times New Roman" w:hAnsi="Times New Roman" w:cs="Times New Roman"/>
          <w:sz w:val="24"/>
        </w:rPr>
        <w:t>and</w:t>
      </w:r>
      <w:r w:rsidR="00D44B31">
        <w:rPr>
          <w:rFonts w:ascii="Times New Roman" w:hAnsi="Times New Roman" w:cs="Times New Roman"/>
          <w:sz w:val="24"/>
        </w:rPr>
        <w:t xml:space="preserve"> </w:t>
      </w:r>
      <w:r w:rsidR="00FF0A6C">
        <w:rPr>
          <w:rFonts w:ascii="Times New Roman" w:hAnsi="Times New Roman" w:cs="Times New Roman"/>
          <w:sz w:val="24"/>
        </w:rPr>
        <w:t xml:space="preserve">organizational diversity. </w:t>
      </w:r>
      <w:r w:rsidR="00177FD0" w:rsidRPr="00177FD0">
        <w:rPr>
          <w:rFonts w:ascii="Times New Roman" w:hAnsi="Times New Roman" w:cs="Times New Roman"/>
          <w:sz w:val="24"/>
        </w:rPr>
        <w:t xml:space="preserve">Anecdotal research from the Harvard Business Review </w:t>
      </w:r>
      <w:r w:rsidR="00FF0A6C">
        <w:rPr>
          <w:rFonts w:ascii="Times New Roman" w:hAnsi="Times New Roman" w:cs="Times New Roman"/>
          <w:sz w:val="24"/>
        </w:rPr>
        <w:t>supports a positive relationship between mentorship and diversity,</w:t>
      </w:r>
      <w:r w:rsidR="00177FD0" w:rsidRPr="00177FD0">
        <w:rPr>
          <w:rFonts w:ascii="Times New Roman" w:hAnsi="Times New Roman" w:cs="Times New Roman"/>
          <w:sz w:val="24"/>
        </w:rPr>
        <w:t xml:space="preserve"> showing large observed gains in companies that instituted successful mentorship programs, such as Coca-Cola</w:t>
      </w:r>
      <w:sdt>
        <w:sdtPr>
          <w:rPr>
            <w:rFonts w:ascii="Times New Roman" w:hAnsi="Times New Roman" w:cs="Times New Roman"/>
            <w:sz w:val="24"/>
          </w:rPr>
          <w:id w:val="1026596132"/>
          <w:citation/>
        </w:sdtPr>
        <w:sdtEndPr/>
        <w:sdtContent>
          <w:r w:rsidR="00177FD0" w:rsidRPr="00177FD0">
            <w:rPr>
              <w:rFonts w:ascii="Times New Roman" w:hAnsi="Times New Roman" w:cs="Times New Roman"/>
              <w:sz w:val="24"/>
            </w:rPr>
            <w:fldChar w:fldCharType="begin"/>
          </w:r>
          <w:r w:rsidR="00177FD0" w:rsidRPr="00177FD0">
            <w:rPr>
              <w:rFonts w:ascii="Times New Roman" w:hAnsi="Times New Roman" w:cs="Times New Roman"/>
              <w:sz w:val="24"/>
            </w:rPr>
            <w:instrText xml:space="preserve"> CITATION Dob16 \l 1033 </w:instrText>
          </w:r>
          <w:r w:rsidR="00177FD0" w:rsidRPr="00177FD0">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(Dobbin &amp; Kalev, 2016)</w:t>
          </w:r>
          <w:r w:rsidR="00177FD0" w:rsidRPr="00177FD0">
            <w:rPr>
              <w:rFonts w:ascii="Times New Roman" w:hAnsi="Times New Roman" w:cs="Times New Roman"/>
              <w:sz w:val="24"/>
            </w:rPr>
            <w:fldChar w:fldCharType="end"/>
          </w:r>
        </w:sdtContent>
      </w:sdt>
      <w:r w:rsidR="00177FD0" w:rsidRPr="00177FD0">
        <w:rPr>
          <w:rFonts w:ascii="Times New Roman" w:hAnsi="Times New Roman" w:cs="Times New Roman"/>
          <w:sz w:val="24"/>
        </w:rPr>
        <w:t>.</w:t>
      </w:r>
      <w:r w:rsidR="00FF742F">
        <w:rPr>
          <w:rFonts w:ascii="Times New Roman" w:hAnsi="Times New Roman" w:cs="Times New Roman"/>
          <w:sz w:val="24"/>
        </w:rPr>
        <w:t xml:space="preserve"> </w:t>
      </w:r>
      <w:r w:rsidR="00FF0A6C">
        <w:rPr>
          <w:rFonts w:ascii="Times New Roman" w:hAnsi="Times New Roman" w:cs="Times New Roman"/>
          <w:sz w:val="24"/>
        </w:rPr>
        <w:t>A study conducted in Australia</w:t>
      </w:r>
      <w:sdt>
        <w:sdtPr>
          <w:rPr>
            <w:rFonts w:ascii="Times New Roman" w:hAnsi="Times New Roman" w:cs="Times New Roman"/>
            <w:sz w:val="24"/>
          </w:rPr>
          <w:id w:val="-2022226703"/>
          <w:citation/>
        </w:sdtPr>
        <w:sdtEndPr/>
        <w:sdtContent>
          <w:r w:rsidR="006A4ABA" w:rsidRPr="006A4ABA">
            <w:rPr>
              <w:rFonts w:ascii="Times New Roman" w:hAnsi="Times New Roman" w:cs="Times New Roman"/>
              <w:sz w:val="24"/>
            </w:rPr>
            <w:fldChar w:fldCharType="begin"/>
          </w:r>
          <w:r w:rsidR="006A4ABA" w:rsidRPr="006A4ABA">
            <w:rPr>
              <w:rFonts w:ascii="Times New Roman" w:hAnsi="Times New Roman" w:cs="Times New Roman"/>
              <w:sz w:val="24"/>
            </w:rPr>
            <w:instrText xml:space="preserve"> CITATION Gar07 \l 1033 </w:instrText>
          </w:r>
          <w:r w:rsidR="006A4ABA" w:rsidRPr="006A4ABA">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(Gardiner, Tiggeman, Kearns, &amp; Marshall, 2007)</w:t>
          </w:r>
          <w:r w:rsidR="006A4ABA" w:rsidRPr="006A4ABA">
            <w:rPr>
              <w:rFonts w:ascii="Times New Roman" w:hAnsi="Times New Roman" w:cs="Times New Roman"/>
              <w:sz w:val="24"/>
            </w:rPr>
            <w:fldChar w:fldCharType="end"/>
          </w:r>
        </w:sdtContent>
      </w:sdt>
      <w:r w:rsidR="00FF742F">
        <w:rPr>
          <w:rFonts w:ascii="Times New Roman" w:hAnsi="Times New Roman" w:cs="Times New Roman"/>
          <w:sz w:val="24"/>
        </w:rPr>
        <w:t xml:space="preserve"> </w:t>
      </w:r>
      <w:r w:rsidR="00FF0A6C">
        <w:rPr>
          <w:rFonts w:ascii="Times New Roman" w:hAnsi="Times New Roman" w:cs="Times New Roman"/>
          <w:sz w:val="24"/>
        </w:rPr>
        <w:t xml:space="preserve">showed </w:t>
      </w:r>
      <w:r w:rsidR="00CB0775">
        <w:rPr>
          <w:rFonts w:ascii="Times New Roman" w:hAnsi="Times New Roman" w:cs="Times New Roman"/>
          <w:sz w:val="24"/>
        </w:rPr>
        <w:t xml:space="preserve">a positive correlation between mentoring and organizational commitment and awards. In this study, </w:t>
      </w:r>
      <w:r w:rsidR="00FF0A6C">
        <w:rPr>
          <w:rFonts w:ascii="Times New Roman" w:hAnsi="Times New Roman" w:cs="Times New Roman"/>
          <w:sz w:val="24"/>
        </w:rPr>
        <w:t>mentees were observed to have lower exit rates, a higher likelihood of obtaining at least one promotion, and more success winning research grants</w:t>
      </w:r>
      <w:r w:rsidR="00CD2D4B">
        <w:rPr>
          <w:rFonts w:ascii="Times New Roman" w:hAnsi="Times New Roman" w:cs="Times New Roman"/>
          <w:sz w:val="24"/>
        </w:rPr>
        <w:t>, although the sample size in the study was fairly small</w:t>
      </w:r>
      <w:r w:rsidR="00FF0A6C">
        <w:rPr>
          <w:rFonts w:ascii="Times New Roman" w:hAnsi="Times New Roman" w:cs="Times New Roman"/>
          <w:sz w:val="24"/>
        </w:rPr>
        <w:t xml:space="preserve">. These findings support internal analysis of </w:t>
      </w:r>
      <w:r w:rsidR="00DD495C">
        <w:rPr>
          <w:rFonts w:ascii="Times New Roman" w:hAnsi="Times New Roman" w:cs="Times New Roman"/>
          <w:sz w:val="24"/>
        </w:rPr>
        <w:t xml:space="preserve">the </w:t>
      </w:r>
      <w:r w:rsidR="00FF0A6C">
        <w:rPr>
          <w:rFonts w:ascii="Times New Roman" w:hAnsi="Times New Roman" w:cs="Times New Roman"/>
          <w:sz w:val="24"/>
        </w:rPr>
        <w:t>Sun Microsystems mentoring program</w:t>
      </w:r>
      <w:sdt>
        <w:sdtPr>
          <w:rPr>
            <w:rFonts w:ascii="Times New Roman" w:hAnsi="Times New Roman" w:cs="Times New Roman"/>
            <w:sz w:val="24"/>
          </w:rPr>
          <w:id w:val="1656029898"/>
          <w:citation/>
        </w:sdtPr>
        <w:sdtEndPr/>
        <w:sdtContent>
          <w:r w:rsidR="00FF0A6C" w:rsidRPr="00FF0A6C">
            <w:rPr>
              <w:rFonts w:ascii="Times New Roman" w:hAnsi="Times New Roman" w:cs="Times New Roman"/>
              <w:sz w:val="24"/>
            </w:rPr>
            <w:fldChar w:fldCharType="begin"/>
          </w:r>
          <w:r w:rsidR="00FF0A6C" w:rsidRPr="00FF0A6C">
            <w:rPr>
              <w:rFonts w:ascii="Times New Roman" w:hAnsi="Times New Roman" w:cs="Times New Roman"/>
              <w:sz w:val="24"/>
            </w:rPr>
            <w:instrText xml:space="preserve">CITATION Hol06 \l 1033 </w:instrText>
          </w:r>
          <w:r w:rsidR="00FF0A6C" w:rsidRPr="00FF0A6C">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(Holincheck, 2006)</w:t>
          </w:r>
          <w:r w:rsidR="00FF0A6C" w:rsidRPr="00FF0A6C">
            <w:rPr>
              <w:rFonts w:ascii="Times New Roman" w:hAnsi="Times New Roman" w:cs="Times New Roman"/>
              <w:sz w:val="24"/>
            </w:rPr>
            <w:fldChar w:fldCharType="end"/>
          </w:r>
        </w:sdtContent>
      </w:sdt>
      <w:r w:rsidR="00FF0A6C">
        <w:rPr>
          <w:rFonts w:ascii="Times New Roman" w:hAnsi="Times New Roman" w:cs="Times New Roman"/>
          <w:sz w:val="24"/>
        </w:rPr>
        <w:t xml:space="preserve"> that observes that mentees </w:t>
      </w:r>
      <w:r w:rsidR="00CB0775">
        <w:rPr>
          <w:rFonts w:ascii="Times New Roman" w:hAnsi="Times New Roman" w:cs="Times New Roman"/>
          <w:sz w:val="24"/>
        </w:rPr>
        <w:t>we</w:t>
      </w:r>
      <w:r w:rsidR="00FF0A6C">
        <w:rPr>
          <w:rFonts w:ascii="Times New Roman" w:hAnsi="Times New Roman" w:cs="Times New Roman"/>
          <w:sz w:val="24"/>
        </w:rPr>
        <w:t xml:space="preserve">re 20 percentage points more likely to have had a salary grade change. Interviews of 30 women in the oil and gas industry </w:t>
      </w:r>
      <w:sdt>
        <w:sdtPr>
          <w:rPr>
            <w:rFonts w:ascii="Times New Roman" w:hAnsi="Times New Roman" w:cs="Times New Roman"/>
            <w:sz w:val="24"/>
          </w:rPr>
          <w:id w:val="711455744"/>
          <w:citation/>
        </w:sdtPr>
        <w:sdtEndPr/>
        <w:sdtContent>
          <w:r w:rsidR="00FF0A6C" w:rsidRPr="00FF742F">
            <w:rPr>
              <w:rFonts w:ascii="Times New Roman" w:hAnsi="Times New Roman" w:cs="Times New Roman"/>
              <w:sz w:val="24"/>
            </w:rPr>
            <w:fldChar w:fldCharType="begin"/>
          </w:r>
          <w:r w:rsidR="00FF0A6C" w:rsidRPr="00FF742F">
            <w:rPr>
              <w:rFonts w:ascii="Times New Roman" w:hAnsi="Times New Roman" w:cs="Times New Roman"/>
              <w:sz w:val="24"/>
            </w:rPr>
            <w:instrText xml:space="preserve"> CITATION Wil14 \l 1033 </w:instrText>
          </w:r>
          <w:r w:rsidR="00FF0A6C" w:rsidRPr="00FF742F">
            <w:rPr>
              <w:rFonts w:ascii="Times New Roman" w:hAnsi="Times New Roman" w:cs="Times New Roman"/>
              <w:sz w:val="24"/>
            </w:rPr>
            <w:fldChar w:fldCharType="separate"/>
          </w:r>
          <w:r w:rsidR="00500094" w:rsidRPr="00500094">
            <w:rPr>
              <w:rFonts w:ascii="Times New Roman" w:hAnsi="Times New Roman" w:cs="Times New Roman"/>
              <w:noProof/>
              <w:sz w:val="24"/>
            </w:rPr>
            <w:t>(Williams, Kilanski, &amp; Muller, 2014)</w:t>
          </w:r>
          <w:r w:rsidR="00FF0A6C" w:rsidRPr="00FF742F">
            <w:rPr>
              <w:rFonts w:ascii="Times New Roman" w:hAnsi="Times New Roman" w:cs="Times New Roman"/>
              <w:sz w:val="24"/>
            </w:rPr>
            <w:fldChar w:fldCharType="end"/>
          </w:r>
        </w:sdtContent>
      </w:sdt>
      <w:r w:rsidR="00FF0A6C">
        <w:rPr>
          <w:rFonts w:ascii="Times New Roman" w:hAnsi="Times New Roman" w:cs="Times New Roman"/>
          <w:sz w:val="24"/>
        </w:rPr>
        <w:t xml:space="preserve"> had a more mixed perspective</w:t>
      </w:r>
      <w:r w:rsidR="00A14DDB">
        <w:rPr>
          <w:rFonts w:ascii="Times New Roman" w:hAnsi="Times New Roman" w:cs="Times New Roman"/>
          <w:sz w:val="24"/>
        </w:rPr>
        <w:t xml:space="preserve">. The researchers found </w:t>
      </w:r>
      <w:r w:rsidR="00FF0A6C">
        <w:rPr>
          <w:rFonts w:ascii="Times New Roman" w:hAnsi="Times New Roman" w:cs="Times New Roman"/>
          <w:sz w:val="24"/>
        </w:rPr>
        <w:t>that</w:t>
      </w:r>
      <w:r w:rsidR="005020AF">
        <w:rPr>
          <w:rFonts w:ascii="Times New Roman" w:hAnsi="Times New Roman" w:cs="Times New Roman"/>
          <w:sz w:val="24"/>
        </w:rPr>
        <w:t xml:space="preserve"> while</w:t>
      </w:r>
      <w:r w:rsidR="00A14DDB">
        <w:rPr>
          <w:rFonts w:ascii="Times New Roman" w:hAnsi="Times New Roman" w:cs="Times New Roman"/>
          <w:sz w:val="24"/>
        </w:rPr>
        <w:t xml:space="preserve"> interviewees had positive experiences with formal mentoring programs, mentors were often unable to meaningfully help remove roadblocks caused by organizational discrimination</w:t>
      </w:r>
      <w:sdt>
        <w:sdtPr>
          <w:rPr>
            <w:rFonts w:ascii="Times New Roman" w:hAnsi="Times New Roman" w:cs="Times New Roman"/>
            <w:sz w:val="24"/>
          </w:rPr>
          <w:id w:val="-933364112"/>
          <w:citation/>
        </w:sdtPr>
        <w:sdtEndPr/>
        <w:sdtContent>
          <w:r w:rsidR="00A14DDB">
            <w:rPr>
              <w:rFonts w:ascii="Times New Roman" w:hAnsi="Times New Roman" w:cs="Times New Roman"/>
              <w:sz w:val="24"/>
            </w:rPr>
            <w:fldChar w:fldCharType="begin"/>
          </w:r>
          <w:r w:rsidR="00A14DDB">
            <w:rPr>
              <w:rFonts w:ascii="Times New Roman" w:hAnsi="Times New Roman" w:cs="Times New Roman"/>
              <w:sz w:val="24"/>
            </w:rPr>
            <w:instrText xml:space="preserve"> CITATION Wil14 \l 1033 </w:instrText>
          </w:r>
          <w:r w:rsidR="00A14DDB">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(Williams, Kilanski, &amp; Muller, 2014)</w:t>
          </w:r>
          <w:r w:rsidR="00A14DDB">
            <w:rPr>
              <w:rFonts w:ascii="Times New Roman" w:hAnsi="Times New Roman" w:cs="Times New Roman"/>
              <w:sz w:val="24"/>
            </w:rPr>
            <w:fldChar w:fldCharType="end"/>
          </w:r>
        </w:sdtContent>
      </w:sdt>
      <w:r w:rsidR="00A14DDB">
        <w:rPr>
          <w:rFonts w:ascii="Times New Roman" w:hAnsi="Times New Roman" w:cs="Times New Roman"/>
          <w:sz w:val="24"/>
        </w:rPr>
        <w:t xml:space="preserve">. </w:t>
      </w:r>
      <w:r w:rsidR="00342B91">
        <w:rPr>
          <w:rFonts w:ascii="Times New Roman" w:hAnsi="Times New Roman" w:cs="Times New Roman"/>
          <w:sz w:val="24"/>
        </w:rPr>
        <w:t>Another correlational study found that these formal mentorship relations could serve as a buffer against ambient racial discrimination, but only if they were satisfying and high-quality</w:t>
      </w:r>
      <w:sdt>
        <w:sdtPr>
          <w:rPr>
            <w:rFonts w:ascii="Times New Roman" w:hAnsi="Times New Roman" w:cs="Times New Roman"/>
            <w:sz w:val="24"/>
          </w:rPr>
          <w:id w:val="-951010596"/>
          <w:citation/>
        </w:sdtPr>
        <w:sdtEndPr/>
        <w:sdtContent>
          <w:r w:rsidR="00342B91">
            <w:rPr>
              <w:rFonts w:ascii="Times New Roman" w:hAnsi="Times New Roman" w:cs="Times New Roman"/>
              <w:sz w:val="24"/>
            </w:rPr>
            <w:fldChar w:fldCharType="begin"/>
          </w:r>
          <w:r w:rsidR="00342B91">
            <w:rPr>
              <w:rFonts w:ascii="Times New Roman" w:hAnsi="Times New Roman" w:cs="Times New Roman"/>
              <w:sz w:val="24"/>
            </w:rPr>
            <w:instrText xml:space="preserve"> CITATION Rag17 \l 1033 </w:instrText>
          </w:r>
          <w:r w:rsidR="00342B91">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(Ragins, Ehrhardt, Lyness, Murphy, &amp; Capman, 2017)</w:t>
          </w:r>
          <w:r w:rsidR="00342B91">
            <w:rPr>
              <w:rFonts w:ascii="Times New Roman" w:hAnsi="Times New Roman" w:cs="Times New Roman"/>
              <w:sz w:val="24"/>
            </w:rPr>
            <w:fldChar w:fldCharType="end"/>
          </w:r>
        </w:sdtContent>
      </w:sdt>
      <w:r w:rsidR="00342B91">
        <w:rPr>
          <w:rFonts w:ascii="Times New Roman" w:hAnsi="Times New Roman" w:cs="Times New Roman"/>
          <w:sz w:val="24"/>
        </w:rPr>
        <w:t xml:space="preserve">. </w:t>
      </w:r>
      <w:r w:rsidR="00DD495C">
        <w:rPr>
          <w:rFonts w:ascii="Times New Roman" w:hAnsi="Times New Roman" w:cs="Times New Roman"/>
          <w:sz w:val="24"/>
        </w:rPr>
        <w:t>Additionally, a</w:t>
      </w:r>
      <w:r w:rsidR="00A14DDB">
        <w:rPr>
          <w:rFonts w:ascii="Times New Roman" w:hAnsi="Times New Roman" w:cs="Times New Roman"/>
          <w:sz w:val="24"/>
        </w:rPr>
        <w:t xml:space="preserve"> study of mentorship relationships within the US Army found </w:t>
      </w:r>
      <w:r w:rsidR="00DD495C">
        <w:rPr>
          <w:rFonts w:ascii="Times New Roman" w:hAnsi="Times New Roman" w:cs="Times New Roman"/>
          <w:sz w:val="24"/>
        </w:rPr>
        <w:t>that mentorship only boosted mentee outcomes when high achieving mentees were paired with mentors</w:t>
      </w:r>
      <w:sdt>
        <w:sdtPr>
          <w:rPr>
            <w:rFonts w:ascii="Times New Roman" w:hAnsi="Times New Roman" w:cs="Times New Roman"/>
            <w:sz w:val="24"/>
          </w:rPr>
          <w:id w:val="1542788322"/>
          <w:citation/>
        </w:sdtPr>
        <w:sdtEndPr/>
        <w:sdtContent>
          <w:r w:rsidR="00FF742F" w:rsidRPr="00FF742F">
            <w:rPr>
              <w:rFonts w:ascii="Times New Roman" w:hAnsi="Times New Roman" w:cs="Times New Roman"/>
              <w:sz w:val="24"/>
            </w:rPr>
            <w:fldChar w:fldCharType="begin"/>
          </w:r>
          <w:r w:rsidR="00FF742F" w:rsidRPr="00FF742F">
            <w:rPr>
              <w:rFonts w:ascii="Times New Roman" w:hAnsi="Times New Roman" w:cs="Times New Roman"/>
              <w:sz w:val="24"/>
            </w:rPr>
            <w:instrText xml:space="preserve"> CITATION Car16 \l 1033 </w:instrText>
          </w:r>
          <w:r w:rsidR="00FF742F" w:rsidRPr="00FF742F">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(Carter, Dudley, Lyle, &amp; Smith, 2016)</w:t>
          </w:r>
          <w:r w:rsidR="00FF742F" w:rsidRPr="00FF742F">
            <w:rPr>
              <w:rFonts w:ascii="Times New Roman" w:hAnsi="Times New Roman" w:cs="Times New Roman"/>
              <w:sz w:val="24"/>
            </w:rPr>
            <w:fldChar w:fldCharType="end"/>
          </w:r>
        </w:sdtContent>
      </w:sdt>
      <w:r w:rsidR="00A14DDB">
        <w:rPr>
          <w:rFonts w:ascii="Times New Roman" w:hAnsi="Times New Roman" w:cs="Times New Roman"/>
          <w:sz w:val="24"/>
        </w:rPr>
        <w:t>.</w:t>
      </w:r>
    </w:p>
    <w:p w14:paraId="26CD344F" w14:textId="4DAA67B6" w:rsidR="003A6023" w:rsidRDefault="00261DB9" w:rsidP="001745D1">
      <w:pPr>
        <w:spacing w:line="276" w:lineRule="auto"/>
        <w:rPr>
          <w:rFonts w:ascii="Times New Roman" w:hAnsi="Times New Roman" w:cs="Times New Roman"/>
          <w:sz w:val="24"/>
        </w:rPr>
      </w:pPr>
      <w:r>
        <w:rPr>
          <w:rFonts w:ascii="Times New Roman" w:hAnsi="Times New Roman" w:cs="Times New Roman"/>
          <w:b/>
          <w:sz w:val="24"/>
        </w:rPr>
        <w:t>Summary of Phase 0 Program.</w:t>
      </w:r>
      <w:r w:rsidR="003A6023">
        <w:rPr>
          <w:rFonts w:ascii="Times New Roman" w:hAnsi="Times New Roman" w:cs="Times New Roman"/>
          <w:b/>
          <w:sz w:val="24"/>
        </w:rPr>
        <w:t xml:space="preserve"> </w:t>
      </w:r>
      <w:r w:rsidR="003A6023" w:rsidRPr="003A6023">
        <w:rPr>
          <w:rFonts w:ascii="Times New Roman" w:hAnsi="Times New Roman" w:cs="Times New Roman"/>
          <w:sz w:val="24"/>
        </w:rPr>
        <w:t>The Phase 0 program</w:t>
      </w:r>
      <w:r w:rsidR="003A6023">
        <w:rPr>
          <w:rFonts w:ascii="Times New Roman" w:hAnsi="Times New Roman" w:cs="Times New Roman"/>
          <w:sz w:val="24"/>
        </w:rPr>
        <w:t xml:space="preserve"> was conceived by the Department of Energy</w:t>
      </w:r>
      <w:r w:rsidR="00695A4B">
        <w:rPr>
          <w:rFonts w:ascii="Times New Roman" w:hAnsi="Times New Roman" w:cs="Times New Roman"/>
          <w:sz w:val="24"/>
        </w:rPr>
        <w:t xml:space="preserve"> in 2014 </w:t>
      </w:r>
      <w:r w:rsidR="003A6023">
        <w:rPr>
          <w:rFonts w:ascii="Times New Roman" w:hAnsi="Times New Roman" w:cs="Times New Roman"/>
          <w:sz w:val="24"/>
        </w:rPr>
        <w:t>as a program designed to “enhance the participation of underrepresented groups”</w:t>
      </w:r>
      <w:sdt>
        <w:sdtPr>
          <w:rPr>
            <w:rFonts w:ascii="Times New Roman" w:hAnsi="Times New Roman" w:cs="Times New Roman"/>
            <w:sz w:val="24"/>
          </w:rPr>
          <w:id w:val="177168334"/>
          <w:citation/>
        </w:sdtPr>
        <w:sdtEndPr/>
        <w:sdtContent>
          <w:r w:rsidR="00695A4B">
            <w:rPr>
              <w:rFonts w:ascii="Times New Roman" w:hAnsi="Times New Roman" w:cs="Times New Roman"/>
              <w:sz w:val="24"/>
            </w:rPr>
            <w:fldChar w:fldCharType="begin"/>
          </w:r>
          <w:r w:rsidR="00695A4B">
            <w:rPr>
              <w:rFonts w:ascii="Times New Roman" w:hAnsi="Times New Roman" w:cs="Times New Roman"/>
              <w:sz w:val="24"/>
            </w:rPr>
            <w:instrText xml:space="preserve"> CITATION Nat161 \l 1033 </w:instrText>
          </w:r>
          <w:r w:rsidR="00695A4B">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2016)</w:t>
          </w:r>
          <w:r w:rsidR="00695A4B">
            <w:rPr>
              <w:rFonts w:ascii="Times New Roman" w:hAnsi="Times New Roman" w:cs="Times New Roman"/>
              <w:sz w:val="24"/>
            </w:rPr>
            <w:fldChar w:fldCharType="end"/>
          </w:r>
        </w:sdtContent>
      </w:sdt>
      <w:r w:rsidR="00695A4B">
        <w:rPr>
          <w:rFonts w:ascii="Times New Roman" w:hAnsi="Times New Roman" w:cs="Times New Roman"/>
          <w:sz w:val="24"/>
        </w:rPr>
        <w:t>. DoE went about setting up this program by contracting with a company called Dawnbreaker for an initial sum of $1,000,000 and around $750,000 for the two years after that. Unfortunately, this funding came from the SBIR Administrative Fund. The authorization for the Administrative fund expired on September 30, 2017</w:t>
      </w:r>
      <w:sdt>
        <w:sdtPr>
          <w:rPr>
            <w:rFonts w:ascii="Times New Roman" w:hAnsi="Times New Roman" w:cs="Times New Roman"/>
            <w:sz w:val="24"/>
          </w:rPr>
          <w:id w:val="-1777630465"/>
          <w:citation/>
        </w:sdtPr>
        <w:sdtEndPr/>
        <w:sdtContent>
          <w:r w:rsidR="00695A4B">
            <w:rPr>
              <w:rFonts w:ascii="Times New Roman" w:hAnsi="Times New Roman" w:cs="Times New Roman"/>
              <w:sz w:val="24"/>
            </w:rPr>
            <w:fldChar w:fldCharType="begin"/>
          </w:r>
          <w:r w:rsidR="00695A4B">
            <w:rPr>
              <w:rFonts w:ascii="Times New Roman" w:hAnsi="Times New Roman" w:cs="Times New Roman"/>
              <w:sz w:val="24"/>
            </w:rPr>
            <w:instrText xml:space="preserve"> CITATION Por17 \l 1033 </w:instrText>
          </w:r>
          <w:r w:rsidR="00695A4B">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(Portnoy, 2017)</w:t>
          </w:r>
          <w:r w:rsidR="00695A4B">
            <w:rPr>
              <w:rFonts w:ascii="Times New Roman" w:hAnsi="Times New Roman" w:cs="Times New Roman"/>
              <w:sz w:val="24"/>
            </w:rPr>
            <w:fldChar w:fldCharType="end"/>
          </w:r>
        </w:sdtContent>
      </w:sdt>
      <w:r w:rsidR="00695A4B">
        <w:rPr>
          <w:rFonts w:ascii="Times New Roman" w:hAnsi="Times New Roman" w:cs="Times New Roman"/>
          <w:sz w:val="24"/>
        </w:rPr>
        <w:t>. However, the NIH has internally funded a similar program which is currently ongoing.</w:t>
      </w:r>
    </w:p>
    <w:p w14:paraId="0DD7CC5E" w14:textId="0DE80100" w:rsidR="00261DB9" w:rsidRDefault="00695A4B" w:rsidP="001745D1">
      <w:pPr>
        <w:spacing w:line="276" w:lineRule="auto"/>
        <w:rPr>
          <w:rFonts w:ascii="Times New Roman" w:hAnsi="Times New Roman" w:cs="Times New Roman"/>
          <w:sz w:val="24"/>
        </w:rPr>
      </w:pPr>
      <w:r>
        <w:rPr>
          <w:rFonts w:ascii="Times New Roman" w:hAnsi="Times New Roman" w:cs="Times New Roman"/>
          <w:sz w:val="24"/>
        </w:rPr>
        <w:t xml:space="preserve">The structure of Phase 0 followed five criteria. In order to qualify for the program, </w:t>
      </w:r>
      <w:r w:rsidR="003A6023" w:rsidRPr="003A6023">
        <w:rPr>
          <w:rFonts w:ascii="Times New Roman" w:hAnsi="Times New Roman" w:cs="Times New Roman"/>
          <w:sz w:val="24"/>
        </w:rPr>
        <w:t xml:space="preserve">applicants </w:t>
      </w:r>
      <w:r>
        <w:rPr>
          <w:rFonts w:ascii="Times New Roman" w:hAnsi="Times New Roman" w:cs="Times New Roman"/>
          <w:sz w:val="24"/>
        </w:rPr>
        <w:t>needed to</w:t>
      </w:r>
      <w:r w:rsidR="00A31EB8">
        <w:rPr>
          <w:rFonts w:ascii="Times New Roman" w:hAnsi="Times New Roman" w:cs="Times New Roman"/>
          <w:sz w:val="24"/>
        </w:rPr>
        <w:t xml:space="preserve"> be</w:t>
      </w:r>
      <w:r>
        <w:rPr>
          <w:rFonts w:ascii="Times New Roman" w:hAnsi="Times New Roman" w:cs="Times New Roman"/>
          <w:sz w:val="24"/>
        </w:rPr>
        <w:t>:</w:t>
      </w:r>
    </w:p>
    <w:p w14:paraId="1DF75E8B" w14:textId="4AF1B70F" w:rsidR="00A31EB8" w:rsidRPr="00A31EB8" w:rsidRDefault="00A31EB8" w:rsidP="001745D1">
      <w:pPr>
        <w:pStyle w:val="ListParagraph"/>
        <w:numPr>
          <w:ilvl w:val="0"/>
          <w:numId w:val="13"/>
        </w:numPr>
        <w:spacing w:line="276" w:lineRule="auto"/>
        <w:rPr>
          <w:rFonts w:ascii="Times New Roman" w:hAnsi="Times New Roman" w:cs="Times New Roman"/>
          <w:sz w:val="24"/>
        </w:rPr>
      </w:pPr>
      <w:r w:rsidRPr="00A31EB8">
        <w:rPr>
          <w:rFonts w:ascii="Times New Roman" w:hAnsi="Times New Roman" w:cs="Times New Roman"/>
          <w:sz w:val="24"/>
        </w:rPr>
        <w:t>U. S. Women-owned or U.S. SED small businesses, located anywhere in the U.S. and its territories that work with advanced technologies</w:t>
      </w:r>
      <w:r>
        <w:rPr>
          <w:rFonts w:ascii="Times New Roman" w:hAnsi="Times New Roman" w:cs="Times New Roman"/>
          <w:sz w:val="24"/>
        </w:rPr>
        <w:t xml:space="preserve"> </w:t>
      </w:r>
      <w:r w:rsidRPr="00A31EB8">
        <w:rPr>
          <w:rFonts w:ascii="Times New Roman" w:hAnsi="Times New Roman" w:cs="Times New Roman"/>
          <w:sz w:val="24"/>
        </w:rPr>
        <w:t>OR</w:t>
      </w:r>
      <w:r>
        <w:rPr>
          <w:rFonts w:ascii="Times New Roman" w:hAnsi="Times New Roman" w:cs="Times New Roman"/>
          <w:sz w:val="24"/>
        </w:rPr>
        <w:t xml:space="preserve"> </w:t>
      </w:r>
      <w:r w:rsidRPr="00A31EB8">
        <w:rPr>
          <w:rFonts w:ascii="Times New Roman" w:hAnsi="Times New Roman" w:cs="Times New Roman"/>
          <w:sz w:val="24"/>
        </w:rPr>
        <w:t>Any U.S. small, advanced technology firms currently located in the following under</w:t>
      </w:r>
      <w:r>
        <w:rPr>
          <w:rFonts w:ascii="Times New Roman" w:hAnsi="Times New Roman" w:cs="Times New Roman"/>
          <w:sz w:val="24"/>
        </w:rPr>
        <w:t>-</w:t>
      </w:r>
      <w:r w:rsidRPr="00A31EB8">
        <w:rPr>
          <w:rFonts w:ascii="Times New Roman" w:hAnsi="Times New Roman" w:cs="Times New Roman"/>
          <w:sz w:val="24"/>
        </w:rPr>
        <w:t>represented states, districts, and territories: AK, DC, GA, HI, IA, ID, IN, KS, LA, ME, MN, MS, MT ,NC, ND, NE, NY, OK, PA, PR, RI, SC, SD, WA, WI</w:t>
      </w:r>
    </w:p>
    <w:p w14:paraId="3C815EAD" w14:textId="77777777" w:rsidR="00A31EB8" w:rsidRPr="00A31EB8" w:rsidRDefault="00A31EB8" w:rsidP="001745D1">
      <w:pPr>
        <w:pStyle w:val="ListParagraph"/>
        <w:spacing w:line="276" w:lineRule="auto"/>
        <w:rPr>
          <w:rFonts w:ascii="Times New Roman" w:hAnsi="Times New Roman" w:cs="Times New Roman"/>
          <w:sz w:val="24"/>
        </w:rPr>
      </w:pPr>
    </w:p>
    <w:p w14:paraId="4A19FA53" w14:textId="77777777" w:rsidR="00A31EB8" w:rsidRPr="00A31EB8" w:rsidRDefault="00A31EB8" w:rsidP="001745D1">
      <w:pPr>
        <w:pStyle w:val="ListParagraph"/>
        <w:spacing w:line="276" w:lineRule="auto"/>
        <w:rPr>
          <w:rFonts w:ascii="Times New Roman" w:hAnsi="Times New Roman" w:cs="Times New Roman"/>
          <w:sz w:val="24"/>
        </w:rPr>
      </w:pPr>
      <w:r w:rsidRPr="00A31EB8">
        <w:rPr>
          <w:rFonts w:ascii="Times New Roman" w:hAnsi="Times New Roman" w:cs="Times New Roman"/>
          <w:sz w:val="24"/>
        </w:rPr>
        <w:t>AND</w:t>
      </w:r>
    </w:p>
    <w:p w14:paraId="61A51612" w14:textId="77777777" w:rsidR="00A31EB8" w:rsidRPr="00A31EB8" w:rsidRDefault="00A31EB8" w:rsidP="001745D1">
      <w:pPr>
        <w:pStyle w:val="ListParagraph"/>
        <w:spacing w:line="276" w:lineRule="auto"/>
        <w:rPr>
          <w:rFonts w:ascii="Times New Roman" w:hAnsi="Times New Roman" w:cs="Times New Roman"/>
          <w:sz w:val="24"/>
        </w:rPr>
      </w:pPr>
    </w:p>
    <w:p w14:paraId="025C17C1" w14:textId="5D500BB1" w:rsidR="00695A4B" w:rsidRDefault="00A31EB8" w:rsidP="001745D1">
      <w:pPr>
        <w:pStyle w:val="ListParagraph"/>
        <w:numPr>
          <w:ilvl w:val="0"/>
          <w:numId w:val="13"/>
        </w:numPr>
        <w:spacing w:line="276" w:lineRule="auto"/>
        <w:rPr>
          <w:rFonts w:ascii="Times New Roman" w:hAnsi="Times New Roman" w:cs="Times New Roman"/>
          <w:sz w:val="24"/>
        </w:rPr>
      </w:pPr>
      <w:r w:rsidRPr="00A31EB8">
        <w:rPr>
          <w:rFonts w:ascii="Times New Roman" w:hAnsi="Times New Roman" w:cs="Times New Roman"/>
          <w:sz w:val="24"/>
        </w:rPr>
        <w:t>Ha</w:t>
      </w:r>
      <w:r>
        <w:rPr>
          <w:rFonts w:ascii="Times New Roman" w:hAnsi="Times New Roman" w:cs="Times New Roman"/>
          <w:sz w:val="24"/>
        </w:rPr>
        <w:t xml:space="preserve">ve </w:t>
      </w:r>
      <w:r w:rsidRPr="00A31EB8">
        <w:rPr>
          <w:rFonts w:ascii="Times New Roman" w:hAnsi="Times New Roman" w:cs="Times New Roman"/>
          <w:sz w:val="24"/>
        </w:rPr>
        <w:t>NEVER received a DOE SBIR/STTR award.</w:t>
      </w:r>
      <w:r w:rsidR="00415C1F">
        <w:rPr>
          <w:rFonts w:ascii="Times New Roman" w:hAnsi="Times New Roman" w:cs="Times New Roman"/>
          <w:sz w:val="24"/>
        </w:rPr>
        <w:t xml:space="preserve"> </w:t>
      </w:r>
      <w:sdt>
        <w:sdtPr>
          <w:rPr>
            <w:rFonts w:ascii="Times New Roman" w:hAnsi="Times New Roman" w:cs="Times New Roman"/>
            <w:sz w:val="24"/>
          </w:rPr>
          <w:id w:val="-1057470979"/>
          <w:citation/>
        </w:sdtPr>
        <w:sdtEndPr/>
        <w:sdtContent>
          <w:r w:rsidR="00415C1F">
            <w:rPr>
              <w:rFonts w:ascii="Times New Roman" w:hAnsi="Times New Roman" w:cs="Times New Roman"/>
              <w:sz w:val="24"/>
            </w:rPr>
            <w:fldChar w:fldCharType="begin"/>
          </w:r>
          <w:r w:rsidR="00415C1F">
            <w:rPr>
              <w:rFonts w:ascii="Times New Roman" w:hAnsi="Times New Roman" w:cs="Times New Roman"/>
              <w:sz w:val="24"/>
            </w:rPr>
            <w:instrText xml:space="preserve"> CITATION Nat161 \l 1033 </w:instrText>
          </w:r>
          <w:r w:rsidR="00415C1F">
            <w:rPr>
              <w:rFonts w:ascii="Times New Roman" w:hAnsi="Times New Roman" w:cs="Times New Roman"/>
              <w:sz w:val="24"/>
            </w:rPr>
            <w:fldChar w:fldCharType="separate"/>
          </w:r>
          <w:r w:rsidR="00415C1F" w:rsidRPr="00415C1F">
            <w:rPr>
              <w:rFonts w:ascii="Times New Roman" w:hAnsi="Times New Roman" w:cs="Times New Roman"/>
              <w:noProof/>
              <w:sz w:val="24"/>
            </w:rPr>
            <w:t>(National Academies of Science, Engineering, and Medicine, 2016)</w:t>
          </w:r>
          <w:r w:rsidR="00415C1F">
            <w:rPr>
              <w:rFonts w:ascii="Times New Roman" w:hAnsi="Times New Roman" w:cs="Times New Roman"/>
              <w:sz w:val="24"/>
            </w:rPr>
            <w:fldChar w:fldCharType="end"/>
          </w:r>
        </w:sdtContent>
      </w:sdt>
    </w:p>
    <w:p w14:paraId="789BA79C" w14:textId="62DD7504" w:rsidR="00A31EB8" w:rsidRDefault="00A31EB8" w:rsidP="001745D1">
      <w:pPr>
        <w:spacing w:line="276" w:lineRule="auto"/>
        <w:rPr>
          <w:rFonts w:ascii="Times New Roman" w:hAnsi="Times New Roman" w:cs="Times New Roman"/>
          <w:sz w:val="24"/>
        </w:rPr>
      </w:pPr>
      <w:r>
        <w:rPr>
          <w:rFonts w:ascii="Times New Roman" w:hAnsi="Times New Roman" w:cs="Times New Roman"/>
          <w:sz w:val="24"/>
        </w:rPr>
        <w:t>This limited the applicant pool to about 500 people over 3 years</w:t>
      </w:r>
      <w:r w:rsidR="002F162D">
        <w:rPr>
          <w:rFonts w:ascii="Times New Roman" w:hAnsi="Times New Roman" w:cs="Times New Roman"/>
          <w:sz w:val="24"/>
        </w:rPr>
        <w:t xml:space="preserve"> (7 Phase 1 cycles)</w:t>
      </w:r>
      <w:r>
        <w:rPr>
          <w:rFonts w:ascii="Times New Roman" w:hAnsi="Times New Roman" w:cs="Times New Roman"/>
          <w:sz w:val="24"/>
        </w:rPr>
        <w:t xml:space="preserve"> </w:t>
      </w:r>
      <w:sdt>
        <w:sdtPr>
          <w:rPr>
            <w:rFonts w:ascii="Times New Roman" w:hAnsi="Times New Roman" w:cs="Times New Roman"/>
            <w:sz w:val="24"/>
          </w:rPr>
          <w:id w:val="-761680587"/>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Chr18 \l 1033 </w:instrText>
          </w:r>
          <w:r>
            <w:rPr>
              <w:rFonts w:ascii="Times New Roman" w:hAnsi="Times New Roman" w:cs="Times New Roman"/>
              <w:sz w:val="24"/>
            </w:rPr>
            <w:fldChar w:fldCharType="separate"/>
          </w:r>
          <w:r w:rsidR="00500094" w:rsidRPr="00500094">
            <w:rPr>
              <w:rFonts w:ascii="Times New Roman" w:hAnsi="Times New Roman" w:cs="Times New Roman"/>
              <w:noProof/>
              <w:sz w:val="24"/>
            </w:rPr>
            <w:t>(O'Gwin, 2018)</w:t>
          </w:r>
          <w:r>
            <w:rPr>
              <w:rFonts w:ascii="Times New Roman" w:hAnsi="Times New Roman" w:cs="Times New Roman"/>
              <w:sz w:val="24"/>
            </w:rPr>
            <w:fldChar w:fldCharType="end"/>
          </w:r>
        </w:sdtContent>
      </w:sdt>
      <w:r>
        <w:rPr>
          <w:rFonts w:ascii="Times New Roman" w:hAnsi="Times New Roman" w:cs="Times New Roman"/>
          <w:sz w:val="24"/>
        </w:rPr>
        <w:t>. Once applicants established their eligibility, they were required to submit a Letter of Intent, which outline</w:t>
      </w:r>
      <w:r w:rsidR="00415C1F">
        <w:rPr>
          <w:rFonts w:ascii="Times New Roman" w:hAnsi="Times New Roman" w:cs="Times New Roman"/>
          <w:sz w:val="24"/>
        </w:rPr>
        <w:t>d</w:t>
      </w:r>
      <w:r>
        <w:rPr>
          <w:rFonts w:ascii="Times New Roman" w:hAnsi="Times New Roman" w:cs="Times New Roman"/>
          <w:sz w:val="24"/>
        </w:rPr>
        <w:t xml:space="preserve"> the proposed technology and commercialization plan. If the applicants receive</w:t>
      </w:r>
      <w:r w:rsidR="00CB0775">
        <w:rPr>
          <w:rFonts w:ascii="Times New Roman" w:hAnsi="Times New Roman" w:cs="Times New Roman"/>
          <w:sz w:val="24"/>
        </w:rPr>
        <w:t>d</w:t>
      </w:r>
      <w:r>
        <w:rPr>
          <w:rFonts w:ascii="Times New Roman" w:hAnsi="Times New Roman" w:cs="Times New Roman"/>
          <w:sz w:val="24"/>
        </w:rPr>
        <w:t xml:space="preserve"> the Phase 0 grant, Dawnbreaker </w:t>
      </w:r>
      <w:r w:rsidR="00CB0775">
        <w:rPr>
          <w:rFonts w:ascii="Times New Roman" w:hAnsi="Times New Roman" w:cs="Times New Roman"/>
          <w:sz w:val="24"/>
        </w:rPr>
        <w:t xml:space="preserve">would </w:t>
      </w:r>
      <w:r>
        <w:rPr>
          <w:rFonts w:ascii="Times New Roman" w:hAnsi="Times New Roman" w:cs="Times New Roman"/>
          <w:sz w:val="24"/>
        </w:rPr>
        <w:t>provide each candidate with the following services as needed:</w:t>
      </w:r>
    </w:p>
    <w:p w14:paraId="40206895" w14:textId="13626F3C" w:rsidR="00A31EB8" w:rsidRPr="003D3904" w:rsidRDefault="00A31EB8" w:rsidP="001745D1">
      <w:pPr>
        <w:pStyle w:val="ListParagraph"/>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Letter of Intent (LOI) review.</w:t>
      </w:r>
      <w:r w:rsidRPr="003D3904">
        <w:rPr>
          <w:rFonts w:ascii="Times New Roman" w:hAnsi="Times New Roman" w:cs="Times New Roman"/>
          <w:sz w:val="24"/>
        </w:rPr>
        <w:t> DoE is unique among the other agencies in requesting a 500-word LOI, due approximately 1 month after release of the FOA. Dawnbreaker assists applicants in developing a well-developed, two-page description of the technology and its application.</w:t>
      </w:r>
    </w:p>
    <w:p w14:paraId="3658FB4A" w14:textId="785BDD00" w:rsidR="00A31EB8" w:rsidRPr="003D3904" w:rsidRDefault="00A31EB8" w:rsidP="001745D1">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Phase I proposal preparation, review, and submission assistance.</w:t>
      </w:r>
      <w:r w:rsidR="00917958" w:rsidRPr="003D3904">
        <w:rPr>
          <w:rFonts w:ascii="Times New Roman" w:hAnsi="Times New Roman" w:cs="Times New Roman"/>
          <w:b/>
          <w:bCs/>
          <w:sz w:val="24"/>
        </w:rPr>
        <w:t xml:space="preserve"> </w:t>
      </w:r>
      <w:r w:rsidRPr="003D3904">
        <w:rPr>
          <w:rFonts w:ascii="Times New Roman" w:hAnsi="Times New Roman" w:cs="Times New Roman"/>
          <w:sz w:val="24"/>
        </w:rPr>
        <w:t>Dawnbreaker provides program applicants with a coach who provides initial advice; helps the company establish and maintain a schedule for proposal preparation; and provides feedback as an independent reviewer of the draft proposal.</w:t>
      </w:r>
    </w:p>
    <w:p w14:paraId="0EAD1396" w14:textId="6B72A4E4" w:rsidR="00A31EB8" w:rsidRPr="003D3904" w:rsidRDefault="00A31EB8" w:rsidP="001745D1">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Market research assistance.</w:t>
      </w:r>
      <w:r w:rsidRPr="003D3904">
        <w:rPr>
          <w:rFonts w:ascii="Times New Roman" w:hAnsi="Times New Roman" w:cs="Times New Roman"/>
          <w:sz w:val="24"/>
        </w:rPr>
        <w:t> Although DoE requires only limited commercialization plans for Phase I applications, it requires revenue projections over a 10-year period. A preliminary market assessment may provide companies with insights into different potential applications or identify the existence of strong competing products already in the market. According to Dawnbreaker, eligible applicants may be provided with one relevant Frost and Sullivan report.</w:t>
      </w:r>
    </w:p>
    <w:p w14:paraId="20D522D5" w14:textId="77777777" w:rsidR="00A31EB8" w:rsidRPr="003D3904" w:rsidRDefault="00A31EB8" w:rsidP="001745D1">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Small business development training and mentoring.</w:t>
      </w:r>
      <w:r w:rsidRPr="003D3904">
        <w:rPr>
          <w:rFonts w:ascii="Times New Roman" w:hAnsi="Times New Roman" w:cs="Times New Roman"/>
          <w:sz w:val="24"/>
        </w:rPr>
        <w:t> The Dawnbreaker business coach can align services with the company’s needs. For example, newly formed companies may require assistance with firm structure and initial sources of support. More established firms might require guidance on business models and strategies. Technical leaders of newly formed companies may not yet be experienced in effectively presenting their ideas to investors, and Dawnbreaker’s coaching and advice may help.</w:t>
      </w:r>
    </w:p>
    <w:p w14:paraId="2BA607D8" w14:textId="77777777" w:rsidR="00A31EB8" w:rsidRPr="003D3904" w:rsidRDefault="00A31EB8" w:rsidP="001745D1">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Technology advice and consultation.</w:t>
      </w:r>
      <w:r w:rsidRPr="003D3904">
        <w:rPr>
          <w:rFonts w:ascii="Times New Roman" w:hAnsi="Times New Roman" w:cs="Times New Roman"/>
          <w:sz w:val="24"/>
        </w:rPr>
        <w:t> The program provides up to 3 hours of technical consultant time for feedback on the technical work plan or other technical issues.</w:t>
      </w:r>
    </w:p>
    <w:p w14:paraId="1B87A15E" w14:textId="77777777" w:rsidR="00A31EB8" w:rsidRPr="003D3904" w:rsidRDefault="00A31EB8" w:rsidP="001745D1">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Intellectual property consultation.</w:t>
      </w:r>
      <w:r w:rsidRPr="003D3904">
        <w:rPr>
          <w:rFonts w:ascii="Times New Roman" w:hAnsi="Times New Roman" w:cs="Times New Roman"/>
          <w:sz w:val="24"/>
        </w:rPr>
        <w:t> Because even a Phase I proposal requires some attention to intellectual property, the program provides access to legal counsel.</w:t>
      </w:r>
    </w:p>
    <w:p w14:paraId="3D4659F5" w14:textId="77777777" w:rsidR="00A31EB8" w:rsidRPr="003D3904" w:rsidRDefault="00A31EB8" w:rsidP="001745D1">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Indirect rates and financials.</w:t>
      </w:r>
      <w:r w:rsidRPr="003D3904">
        <w:rPr>
          <w:rFonts w:ascii="Times New Roman" w:hAnsi="Times New Roman" w:cs="Times New Roman"/>
          <w:sz w:val="24"/>
        </w:rPr>
        <w:t> To prepare a budget, an applicant must address the issue of indirect rates. The Dawnbreaker consultant helps applicants to understand indirect rates and to develop an appropriate rate structure for the DoE proposal, although the budget itself is prepared by the applicant.</w:t>
      </w:r>
    </w:p>
    <w:p w14:paraId="5B2FB3BC" w14:textId="31745BF8" w:rsidR="00C26130" w:rsidRPr="003D3904" w:rsidRDefault="00A31EB8" w:rsidP="00C26130">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Travel assistance.</w:t>
      </w:r>
      <w:r w:rsidRPr="003D3904">
        <w:rPr>
          <w:rFonts w:ascii="Times New Roman" w:hAnsi="Times New Roman" w:cs="Times New Roman"/>
          <w:sz w:val="24"/>
        </w:rPr>
        <w:t xml:space="preserve"> Small business can be reimbursed for pre-approved, relevant travel expenses subject to federal travel guidelines. The travel must be germane to securing a Phase I SBIR/STTR award. This component is primarily aimed at supporting travel to meet with staff at DoE or the National Laboratories. </w:t>
      </w:r>
      <w:sdt>
        <w:sdtPr>
          <w:rPr>
            <w:rFonts w:ascii="Times New Roman" w:hAnsi="Times New Roman" w:cs="Times New Roman"/>
            <w:sz w:val="24"/>
          </w:rPr>
          <w:id w:val="-1087070984"/>
          <w:citation/>
        </w:sdtPr>
        <w:sdtEndPr/>
        <w:sdtContent>
          <w:r w:rsidRPr="003D3904">
            <w:rPr>
              <w:rFonts w:ascii="Times New Roman" w:hAnsi="Times New Roman" w:cs="Times New Roman"/>
              <w:sz w:val="24"/>
            </w:rPr>
            <w:fldChar w:fldCharType="begin"/>
          </w:r>
          <w:r w:rsidRPr="003D3904">
            <w:rPr>
              <w:rFonts w:ascii="Times New Roman" w:hAnsi="Times New Roman" w:cs="Times New Roman"/>
              <w:sz w:val="24"/>
            </w:rPr>
            <w:instrText xml:space="preserve"> CITATION Nat161 \l 1033 </w:instrText>
          </w:r>
          <w:r w:rsidRPr="003D3904">
            <w:rPr>
              <w:rFonts w:ascii="Times New Roman" w:hAnsi="Times New Roman" w:cs="Times New Roman"/>
              <w:sz w:val="24"/>
            </w:rPr>
            <w:fldChar w:fldCharType="separate"/>
          </w:r>
          <w:r w:rsidR="00500094" w:rsidRPr="003D3904">
            <w:rPr>
              <w:rFonts w:ascii="Times New Roman" w:hAnsi="Times New Roman" w:cs="Times New Roman"/>
              <w:noProof/>
              <w:sz w:val="24"/>
            </w:rPr>
            <w:t>(National Academies of Science, Engineering, and Medicine, 2016)</w:t>
          </w:r>
          <w:r w:rsidRPr="003D3904">
            <w:rPr>
              <w:rFonts w:ascii="Times New Roman" w:hAnsi="Times New Roman" w:cs="Times New Roman"/>
              <w:sz w:val="24"/>
            </w:rPr>
            <w:fldChar w:fldCharType="end"/>
          </w:r>
        </w:sdtContent>
      </w:sdt>
    </w:p>
    <w:p w14:paraId="3E0037D2" w14:textId="64DF13FC" w:rsidR="00C26130" w:rsidRDefault="00C26130" w:rsidP="00CB0775">
      <w:pPr>
        <w:shd w:val="clear" w:color="auto" w:fill="FFFFFF" w:themeFill="background1"/>
        <w:spacing w:line="276" w:lineRule="auto"/>
        <w:ind w:right="720"/>
        <w:rPr>
          <w:rFonts w:ascii="Times New Roman" w:hAnsi="Times New Roman" w:cs="Times New Roman"/>
          <w:sz w:val="24"/>
        </w:rPr>
      </w:pPr>
      <w:r w:rsidRPr="00465114">
        <w:rPr>
          <w:rFonts w:ascii="Times New Roman" w:hAnsi="Times New Roman" w:cs="Times New Roman"/>
          <w:b/>
          <w:sz w:val="24"/>
        </w:rPr>
        <w:t>RCT</w:t>
      </w:r>
      <w:r w:rsidR="007A10A6">
        <w:rPr>
          <w:rFonts w:ascii="Times New Roman" w:hAnsi="Times New Roman" w:cs="Times New Roman"/>
          <w:b/>
          <w:sz w:val="24"/>
        </w:rPr>
        <w:t>s</w:t>
      </w:r>
      <w:r w:rsidRPr="00465114">
        <w:rPr>
          <w:rFonts w:ascii="Times New Roman" w:hAnsi="Times New Roman" w:cs="Times New Roman"/>
          <w:b/>
          <w:sz w:val="24"/>
        </w:rPr>
        <w:t xml:space="preserve"> on the effect of Scholarships</w:t>
      </w:r>
      <w:r w:rsidR="007A10A6">
        <w:rPr>
          <w:rFonts w:ascii="Times New Roman" w:hAnsi="Times New Roman" w:cs="Times New Roman"/>
          <w:b/>
          <w:sz w:val="24"/>
        </w:rPr>
        <w:t xml:space="preserve"> on College Matriculation</w:t>
      </w:r>
      <w:r w:rsidRPr="00465114">
        <w:rPr>
          <w:rFonts w:ascii="Times New Roman" w:hAnsi="Times New Roman" w:cs="Times New Roman"/>
          <w:b/>
          <w:sz w:val="24"/>
        </w:rPr>
        <w:t>.</w:t>
      </w:r>
      <w:r w:rsidRPr="00465114">
        <w:rPr>
          <w:rFonts w:ascii="Times New Roman" w:hAnsi="Times New Roman" w:cs="Times New Roman"/>
          <w:sz w:val="24"/>
        </w:rPr>
        <w:t xml:space="preserve"> </w:t>
      </w:r>
      <w:r w:rsidR="007A10A6">
        <w:rPr>
          <w:rFonts w:ascii="Times New Roman" w:hAnsi="Times New Roman" w:cs="Times New Roman"/>
          <w:sz w:val="24"/>
        </w:rPr>
        <w:t xml:space="preserve">The most similar policy allegory to the DoE Phase 0 program is </w:t>
      </w:r>
      <w:r w:rsidR="00171DCF">
        <w:rPr>
          <w:rFonts w:ascii="Times New Roman" w:hAnsi="Times New Roman" w:cs="Times New Roman"/>
          <w:sz w:val="24"/>
        </w:rPr>
        <w:t xml:space="preserve">the effect of college </w:t>
      </w:r>
      <w:r w:rsidR="00B71725">
        <w:rPr>
          <w:rFonts w:ascii="Times New Roman" w:hAnsi="Times New Roman" w:cs="Times New Roman"/>
          <w:sz w:val="24"/>
        </w:rPr>
        <w:t>advis</w:t>
      </w:r>
      <w:r w:rsidR="00171DCF">
        <w:rPr>
          <w:rFonts w:ascii="Times New Roman" w:hAnsi="Times New Roman" w:cs="Times New Roman"/>
          <w:sz w:val="24"/>
        </w:rPr>
        <w:t>ing</w:t>
      </w:r>
      <w:r w:rsidR="002F4E70">
        <w:rPr>
          <w:rStyle w:val="FootnoteReference"/>
          <w:rFonts w:ascii="Times New Roman" w:hAnsi="Times New Roman" w:cs="Times New Roman"/>
          <w:sz w:val="24"/>
        </w:rPr>
        <w:footnoteReference w:id="1"/>
      </w:r>
      <w:r w:rsidR="00BD6511">
        <w:rPr>
          <w:rFonts w:ascii="Times New Roman" w:hAnsi="Times New Roman" w:cs="Times New Roman"/>
          <w:sz w:val="24"/>
        </w:rPr>
        <w:t xml:space="preserve"> on college matriculation. This is due to the fact that college </w:t>
      </w:r>
      <w:r w:rsidR="002F4E70">
        <w:rPr>
          <w:rFonts w:ascii="Times New Roman" w:hAnsi="Times New Roman" w:cs="Times New Roman"/>
          <w:sz w:val="24"/>
        </w:rPr>
        <w:t>advis</w:t>
      </w:r>
      <w:r w:rsidR="00BD6511">
        <w:rPr>
          <w:rFonts w:ascii="Times New Roman" w:hAnsi="Times New Roman" w:cs="Times New Roman"/>
          <w:sz w:val="24"/>
        </w:rPr>
        <w:t xml:space="preserve">ing plays a large role prior to the application of a student to college. It is important to note the difference between college </w:t>
      </w:r>
      <w:r w:rsidR="00B71725">
        <w:rPr>
          <w:rFonts w:ascii="Times New Roman" w:hAnsi="Times New Roman" w:cs="Times New Roman"/>
          <w:sz w:val="24"/>
        </w:rPr>
        <w:t>advisor</w:t>
      </w:r>
      <w:r w:rsidR="00BD6511">
        <w:rPr>
          <w:rFonts w:ascii="Times New Roman" w:hAnsi="Times New Roman" w:cs="Times New Roman"/>
          <w:sz w:val="24"/>
        </w:rPr>
        <w:t xml:space="preserve">s and mentors. College </w:t>
      </w:r>
      <w:r w:rsidR="00B71725">
        <w:rPr>
          <w:rFonts w:ascii="Times New Roman" w:hAnsi="Times New Roman" w:cs="Times New Roman"/>
          <w:sz w:val="24"/>
        </w:rPr>
        <w:t>advisor</w:t>
      </w:r>
      <w:r w:rsidR="00BD6511">
        <w:rPr>
          <w:rFonts w:ascii="Times New Roman" w:hAnsi="Times New Roman" w:cs="Times New Roman"/>
          <w:sz w:val="24"/>
        </w:rPr>
        <w:t xml:space="preserve">s </w:t>
      </w:r>
      <w:r w:rsidR="00B71725">
        <w:rPr>
          <w:rFonts w:ascii="Times New Roman" w:hAnsi="Times New Roman" w:cs="Times New Roman"/>
          <w:sz w:val="24"/>
        </w:rPr>
        <w:t xml:space="preserve">have a breadth of knowledge from both within the college application process as well as examining it as from a professional distance. Mentors are often near-peers that wish to share their experience with a mentee in order to instruct them or improve the mentee’s experience. </w:t>
      </w:r>
    </w:p>
    <w:p w14:paraId="1442B17E" w14:textId="328367B7" w:rsidR="00B71725" w:rsidRDefault="002F4E70" w:rsidP="00CB0775">
      <w:pPr>
        <w:shd w:val="clear" w:color="auto" w:fill="FFFFFF" w:themeFill="background1"/>
        <w:spacing w:line="276" w:lineRule="auto"/>
        <w:ind w:right="720"/>
        <w:rPr>
          <w:rFonts w:ascii="Times New Roman" w:hAnsi="Times New Roman" w:cs="Times New Roman"/>
          <w:sz w:val="24"/>
          <w:highlight w:val="yellow"/>
        </w:rPr>
      </w:pPr>
      <w:r>
        <w:rPr>
          <w:rFonts w:ascii="Times New Roman" w:hAnsi="Times New Roman" w:cs="Times New Roman"/>
          <w:sz w:val="24"/>
        </w:rPr>
        <w:t xml:space="preserve">Assuming that this is an accurate allegory, the potential effects of the intervention </w:t>
      </w:r>
      <w:r w:rsidR="00415C1F">
        <w:rPr>
          <w:rFonts w:ascii="Times New Roman" w:hAnsi="Times New Roman" w:cs="Times New Roman"/>
          <w:sz w:val="24"/>
        </w:rPr>
        <w:t>could be</w:t>
      </w:r>
      <w:r>
        <w:rPr>
          <w:rFonts w:ascii="Times New Roman" w:hAnsi="Times New Roman" w:cs="Times New Roman"/>
          <w:sz w:val="24"/>
        </w:rPr>
        <w:t xml:space="preserve"> large. For example, a 2013 College Board research brief studied the effect of college counselors on the rate of college enrollment at the state level</w:t>
      </w:r>
      <w:sdt>
        <w:sdtPr>
          <w:rPr>
            <w:rFonts w:ascii="Times New Roman" w:hAnsi="Times New Roman" w:cs="Times New Roman"/>
            <w:sz w:val="24"/>
          </w:rPr>
          <w:id w:val="1507019207"/>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Hur13 \l 1033 </w:instrText>
          </w:r>
          <w:r>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(Hurwitz &amp; Howell, 2013)</w:t>
          </w:r>
          <w:r>
            <w:rPr>
              <w:rFonts w:ascii="Times New Roman" w:hAnsi="Times New Roman" w:cs="Times New Roman"/>
              <w:sz w:val="24"/>
            </w:rPr>
            <w:fldChar w:fldCharType="end"/>
          </w:r>
        </w:sdtContent>
      </w:sdt>
      <w:r>
        <w:rPr>
          <w:rFonts w:ascii="Times New Roman" w:hAnsi="Times New Roman" w:cs="Times New Roman"/>
          <w:sz w:val="24"/>
        </w:rPr>
        <w:t xml:space="preserve">. </w:t>
      </w:r>
      <w:r w:rsidR="00622054">
        <w:rPr>
          <w:rFonts w:ascii="Times New Roman" w:hAnsi="Times New Roman" w:cs="Times New Roman"/>
          <w:sz w:val="24"/>
        </w:rPr>
        <w:t xml:space="preserve">This study </w:t>
      </w:r>
      <w:r w:rsidR="002C0035">
        <w:rPr>
          <w:rFonts w:ascii="Times New Roman" w:hAnsi="Times New Roman" w:cs="Times New Roman"/>
          <w:sz w:val="24"/>
        </w:rPr>
        <w:t xml:space="preserve">used a regression discontinuity test to </w:t>
      </w:r>
      <w:r>
        <w:rPr>
          <w:rFonts w:ascii="Times New Roman" w:hAnsi="Times New Roman" w:cs="Times New Roman"/>
          <w:sz w:val="24"/>
        </w:rPr>
        <w:t>f</w:t>
      </w:r>
      <w:r w:rsidR="002C0035">
        <w:rPr>
          <w:rFonts w:ascii="Times New Roman" w:hAnsi="Times New Roman" w:cs="Times New Roman"/>
          <w:sz w:val="24"/>
        </w:rPr>
        <w:t>i</w:t>
      </w:r>
      <w:r>
        <w:rPr>
          <w:rFonts w:ascii="Times New Roman" w:hAnsi="Times New Roman" w:cs="Times New Roman"/>
          <w:sz w:val="24"/>
        </w:rPr>
        <w:t xml:space="preserve">nd that </w:t>
      </w:r>
      <w:r w:rsidR="00622054">
        <w:rPr>
          <w:rFonts w:ascii="Times New Roman" w:hAnsi="Times New Roman" w:cs="Times New Roman"/>
          <w:sz w:val="24"/>
        </w:rPr>
        <w:t>an</w:t>
      </w:r>
      <w:r>
        <w:rPr>
          <w:rFonts w:ascii="Times New Roman" w:hAnsi="Times New Roman" w:cs="Times New Roman"/>
          <w:sz w:val="24"/>
        </w:rPr>
        <w:t xml:space="preserve"> additional counselor in a high school increased college enrollment of those students by 10%.</w:t>
      </w:r>
      <w:r w:rsidR="00622054">
        <w:rPr>
          <w:rFonts w:ascii="Times New Roman" w:hAnsi="Times New Roman" w:cs="Times New Roman"/>
          <w:sz w:val="24"/>
        </w:rPr>
        <w:t xml:space="preserve"> </w:t>
      </w:r>
      <w:r w:rsidR="002C0035">
        <w:rPr>
          <w:rFonts w:ascii="Times New Roman" w:hAnsi="Times New Roman" w:cs="Times New Roman"/>
          <w:sz w:val="24"/>
        </w:rPr>
        <w:t>Unfortunately, t</w:t>
      </w:r>
      <w:r w:rsidR="00622054">
        <w:rPr>
          <w:rFonts w:ascii="Times New Roman" w:hAnsi="Times New Roman" w:cs="Times New Roman"/>
          <w:sz w:val="24"/>
        </w:rPr>
        <w:t>his study was not able to quantify the marginal returns of adding college counselors to high schools</w:t>
      </w:r>
      <w:r w:rsidR="002C0035">
        <w:rPr>
          <w:rFonts w:ascii="Times New Roman" w:hAnsi="Times New Roman" w:cs="Times New Roman"/>
          <w:sz w:val="24"/>
        </w:rPr>
        <w:t xml:space="preserve"> that already had more than one</w:t>
      </w:r>
      <w:r w:rsidR="00622054">
        <w:rPr>
          <w:rFonts w:ascii="Times New Roman" w:hAnsi="Times New Roman" w:cs="Times New Roman"/>
          <w:sz w:val="24"/>
        </w:rPr>
        <w:t>. Another study examining the effect of Talent</w:t>
      </w:r>
      <w:r w:rsidR="009B3B57">
        <w:rPr>
          <w:rFonts w:ascii="Times New Roman" w:hAnsi="Times New Roman" w:cs="Times New Roman"/>
          <w:sz w:val="24"/>
        </w:rPr>
        <w:t xml:space="preserve"> Search, a federal program that provides a variety of college preparatory services, including counseling</w:t>
      </w:r>
      <w:sdt>
        <w:sdtPr>
          <w:rPr>
            <w:rFonts w:ascii="Times New Roman" w:hAnsi="Times New Roman" w:cs="Times New Roman"/>
            <w:sz w:val="24"/>
          </w:rPr>
          <w:id w:val="698290666"/>
          <w:citation/>
        </w:sdtPr>
        <w:sdtEndPr/>
        <w:sdtContent>
          <w:r w:rsidR="009B3B57">
            <w:rPr>
              <w:rFonts w:ascii="Times New Roman" w:hAnsi="Times New Roman" w:cs="Times New Roman"/>
              <w:sz w:val="24"/>
            </w:rPr>
            <w:fldChar w:fldCharType="begin"/>
          </w:r>
          <w:r w:rsidR="009B3B57">
            <w:rPr>
              <w:rFonts w:ascii="Times New Roman" w:hAnsi="Times New Roman" w:cs="Times New Roman"/>
              <w:sz w:val="24"/>
            </w:rPr>
            <w:instrText xml:space="preserve">CITATION Uni11 \l 1033 </w:instrText>
          </w:r>
          <w:r w:rsidR="009B3B57">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(United States Department of Education, 2011)</w:t>
          </w:r>
          <w:r w:rsidR="009B3B57">
            <w:rPr>
              <w:rFonts w:ascii="Times New Roman" w:hAnsi="Times New Roman" w:cs="Times New Roman"/>
              <w:sz w:val="24"/>
            </w:rPr>
            <w:fldChar w:fldCharType="end"/>
          </w:r>
        </w:sdtContent>
      </w:sdt>
      <w:r w:rsidR="009B3B57">
        <w:rPr>
          <w:rFonts w:ascii="Times New Roman" w:hAnsi="Times New Roman" w:cs="Times New Roman"/>
          <w:sz w:val="24"/>
        </w:rPr>
        <w:t>, on college enrollment found similar results</w:t>
      </w:r>
      <w:sdt>
        <w:sdtPr>
          <w:rPr>
            <w:rFonts w:ascii="Times New Roman" w:hAnsi="Times New Roman" w:cs="Times New Roman"/>
            <w:sz w:val="24"/>
          </w:rPr>
          <w:id w:val="1101533164"/>
          <w:citation/>
        </w:sdtPr>
        <w:sdtEndPr/>
        <w:sdtContent>
          <w:r w:rsidR="009B3B57">
            <w:rPr>
              <w:rFonts w:ascii="Times New Roman" w:hAnsi="Times New Roman" w:cs="Times New Roman"/>
              <w:sz w:val="24"/>
            </w:rPr>
            <w:fldChar w:fldCharType="begin"/>
          </w:r>
          <w:r w:rsidR="002C0035">
            <w:rPr>
              <w:rFonts w:ascii="Times New Roman" w:hAnsi="Times New Roman" w:cs="Times New Roman"/>
              <w:sz w:val="24"/>
            </w:rPr>
            <w:instrText xml:space="preserve">CITATION Con06 \l 1033 </w:instrText>
          </w:r>
          <w:r w:rsidR="009B3B57">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(Constantine, Seftor, Martin, Silva, &amp; Myers, 2006)</w:t>
          </w:r>
          <w:r w:rsidR="009B3B57">
            <w:rPr>
              <w:rFonts w:ascii="Times New Roman" w:hAnsi="Times New Roman" w:cs="Times New Roman"/>
              <w:sz w:val="24"/>
            </w:rPr>
            <w:fldChar w:fldCharType="end"/>
          </w:r>
        </w:sdtContent>
      </w:sdt>
      <w:r w:rsidR="009B3B57">
        <w:rPr>
          <w:rFonts w:ascii="Times New Roman" w:hAnsi="Times New Roman" w:cs="Times New Roman"/>
          <w:sz w:val="24"/>
        </w:rPr>
        <w:t xml:space="preserve">. </w:t>
      </w:r>
      <w:r w:rsidR="009B3B57" w:rsidRPr="005F2C73">
        <w:rPr>
          <w:rFonts w:ascii="Times New Roman" w:hAnsi="Times New Roman" w:cs="Times New Roman"/>
          <w:sz w:val="24"/>
        </w:rPr>
        <w:t>The researchers</w:t>
      </w:r>
      <w:r w:rsidR="007A0A04">
        <w:rPr>
          <w:rFonts w:ascii="Times New Roman" w:hAnsi="Times New Roman" w:cs="Times New Roman"/>
          <w:sz w:val="24"/>
        </w:rPr>
        <w:t xml:space="preserve">’ findings suggested </w:t>
      </w:r>
      <w:r w:rsidR="009B3B57" w:rsidRPr="005F2C73">
        <w:rPr>
          <w:rFonts w:ascii="Times New Roman" w:hAnsi="Times New Roman" w:cs="Times New Roman"/>
          <w:sz w:val="24"/>
        </w:rPr>
        <w:t xml:space="preserve">that, based on program, state, and federal records, </w:t>
      </w:r>
      <w:r w:rsidR="006E5518" w:rsidRPr="005F2C73">
        <w:rPr>
          <w:rFonts w:ascii="Times New Roman" w:hAnsi="Times New Roman" w:cs="Times New Roman"/>
          <w:sz w:val="24"/>
        </w:rPr>
        <w:t xml:space="preserve">membership in a Talent Search program </w:t>
      </w:r>
      <w:r w:rsidR="007A0A04">
        <w:rPr>
          <w:rFonts w:ascii="Times New Roman" w:hAnsi="Times New Roman" w:cs="Times New Roman"/>
          <w:sz w:val="24"/>
        </w:rPr>
        <w:t xml:space="preserve">is </w:t>
      </w:r>
      <w:r w:rsidR="005F2C73">
        <w:rPr>
          <w:rFonts w:ascii="Times New Roman" w:hAnsi="Times New Roman" w:cs="Times New Roman"/>
          <w:sz w:val="24"/>
        </w:rPr>
        <w:t>linked to</w:t>
      </w:r>
      <w:r w:rsidR="006E5518" w:rsidRPr="005F2C73">
        <w:rPr>
          <w:rFonts w:ascii="Times New Roman" w:hAnsi="Times New Roman" w:cs="Times New Roman"/>
          <w:sz w:val="24"/>
        </w:rPr>
        <w:t xml:space="preserve"> increased college attendance.</w:t>
      </w:r>
      <w:r w:rsidR="005F2C73">
        <w:rPr>
          <w:rFonts w:ascii="Times New Roman" w:hAnsi="Times New Roman" w:cs="Times New Roman"/>
          <w:sz w:val="24"/>
        </w:rPr>
        <w:t xml:space="preserve"> However, given the lack of a random sample, the propensity score method used </w:t>
      </w:r>
      <w:r w:rsidR="007A0A04">
        <w:rPr>
          <w:rFonts w:ascii="Times New Roman" w:hAnsi="Times New Roman" w:cs="Times New Roman"/>
          <w:sz w:val="24"/>
        </w:rPr>
        <w:t xml:space="preserve">yields only weak causal evidence </w:t>
      </w:r>
      <w:r w:rsidR="00415C1F">
        <w:rPr>
          <w:rFonts w:ascii="Times New Roman" w:hAnsi="Times New Roman" w:cs="Times New Roman"/>
          <w:sz w:val="24"/>
        </w:rPr>
        <w:t>to</w:t>
      </w:r>
      <w:r w:rsidR="007A0A04">
        <w:rPr>
          <w:rFonts w:ascii="Times New Roman" w:hAnsi="Times New Roman" w:cs="Times New Roman"/>
          <w:sz w:val="24"/>
        </w:rPr>
        <w:t xml:space="preserve"> this effect</w:t>
      </w:r>
      <w:r w:rsidR="005F2C73">
        <w:rPr>
          <w:rFonts w:ascii="Times New Roman" w:hAnsi="Times New Roman" w:cs="Times New Roman"/>
          <w:sz w:val="24"/>
        </w:rPr>
        <w:t>.</w:t>
      </w:r>
      <w:r w:rsidR="005F2C73" w:rsidRPr="005F2C73">
        <w:rPr>
          <w:rFonts w:ascii="Times New Roman" w:hAnsi="Times New Roman" w:cs="Times New Roman"/>
          <w:sz w:val="24"/>
        </w:rPr>
        <w:t xml:space="preserve"> </w:t>
      </w:r>
    </w:p>
    <w:p w14:paraId="7EEFBF55" w14:textId="79B235CB" w:rsidR="002C0035" w:rsidRPr="002F4E70" w:rsidRDefault="00D07503" w:rsidP="00CB0775">
      <w:pPr>
        <w:shd w:val="clear" w:color="auto" w:fill="FFFFFF" w:themeFill="background1"/>
        <w:spacing w:line="276" w:lineRule="auto"/>
        <w:ind w:right="720"/>
        <w:rPr>
          <w:rFonts w:ascii="Times New Roman" w:hAnsi="Times New Roman" w:cs="Times New Roman"/>
          <w:sz w:val="24"/>
        </w:rPr>
      </w:pPr>
      <w:r>
        <w:rPr>
          <w:rFonts w:ascii="Times New Roman" w:hAnsi="Times New Roman" w:cs="Times New Roman"/>
          <w:sz w:val="24"/>
        </w:rPr>
        <w:t xml:space="preserve">In a separate context, a 2009 study used </w:t>
      </w:r>
      <w:r w:rsidR="00C9032F">
        <w:rPr>
          <w:rFonts w:ascii="Times New Roman" w:hAnsi="Times New Roman" w:cs="Times New Roman"/>
          <w:sz w:val="24"/>
        </w:rPr>
        <w:t xml:space="preserve">156 </w:t>
      </w:r>
      <w:r>
        <w:rPr>
          <w:rFonts w:ascii="Times New Roman" w:hAnsi="Times New Roman" w:cs="Times New Roman"/>
          <w:sz w:val="24"/>
        </w:rPr>
        <w:t xml:space="preserve">H&amp;R Block </w:t>
      </w:r>
      <w:r w:rsidR="00C9032F">
        <w:rPr>
          <w:rFonts w:ascii="Times New Roman" w:hAnsi="Times New Roman" w:cs="Times New Roman"/>
          <w:sz w:val="24"/>
        </w:rPr>
        <w:t>offices</w:t>
      </w:r>
      <w:r>
        <w:rPr>
          <w:rFonts w:ascii="Times New Roman" w:hAnsi="Times New Roman" w:cs="Times New Roman"/>
          <w:sz w:val="24"/>
        </w:rPr>
        <w:t xml:space="preserve"> to conduct a RCT studying the effect of providing low- to medium-income</w:t>
      </w:r>
      <w:r w:rsidR="00415C1F">
        <w:rPr>
          <w:rStyle w:val="FootnoteReference"/>
          <w:rFonts w:ascii="Times New Roman" w:hAnsi="Times New Roman" w:cs="Times New Roman"/>
          <w:sz w:val="24"/>
        </w:rPr>
        <w:footnoteReference w:id="2"/>
      </w:r>
      <w:r w:rsidR="00C9032F">
        <w:rPr>
          <w:rFonts w:ascii="Times New Roman" w:hAnsi="Times New Roman" w:cs="Times New Roman"/>
          <w:sz w:val="24"/>
        </w:rPr>
        <w:t xml:space="preserve"> </w:t>
      </w:r>
      <w:r>
        <w:rPr>
          <w:rFonts w:ascii="Times New Roman" w:hAnsi="Times New Roman" w:cs="Times New Roman"/>
          <w:sz w:val="24"/>
        </w:rPr>
        <w:t>families aid completing the FAFSA on college enrollment</w:t>
      </w:r>
      <w:sdt>
        <w:sdtPr>
          <w:rPr>
            <w:rFonts w:ascii="Times New Roman" w:hAnsi="Times New Roman" w:cs="Times New Roman"/>
            <w:sz w:val="24"/>
          </w:rPr>
          <w:id w:val="-1508042323"/>
          <w:citation/>
        </w:sdtPr>
        <w:sdtEndPr/>
        <w:sdtContent>
          <w:r w:rsidR="00C9032F">
            <w:rPr>
              <w:rFonts w:ascii="Times New Roman" w:hAnsi="Times New Roman" w:cs="Times New Roman"/>
              <w:sz w:val="24"/>
            </w:rPr>
            <w:fldChar w:fldCharType="begin"/>
          </w:r>
          <w:r w:rsidR="00C9032F">
            <w:rPr>
              <w:rFonts w:ascii="Times New Roman" w:hAnsi="Times New Roman" w:cs="Times New Roman"/>
              <w:sz w:val="24"/>
            </w:rPr>
            <w:instrText xml:space="preserve"> CITATION Bet09 \l 1033 </w:instrText>
          </w:r>
          <w:r w:rsidR="00C9032F">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(Bettinger, Long, Oreopoulos, &amp; Sanbonmatsu, 2009)</w:t>
          </w:r>
          <w:r w:rsidR="00C9032F">
            <w:rPr>
              <w:rFonts w:ascii="Times New Roman" w:hAnsi="Times New Roman" w:cs="Times New Roman"/>
              <w:sz w:val="24"/>
            </w:rPr>
            <w:fldChar w:fldCharType="end"/>
          </w:r>
        </w:sdtContent>
      </w:sdt>
      <w:r>
        <w:rPr>
          <w:rFonts w:ascii="Times New Roman" w:hAnsi="Times New Roman" w:cs="Times New Roman"/>
          <w:sz w:val="24"/>
        </w:rPr>
        <w:t xml:space="preserve">. The experiment created its sample population out of individuals </w:t>
      </w:r>
      <w:r w:rsidR="00C9032F">
        <w:rPr>
          <w:rFonts w:ascii="Times New Roman" w:hAnsi="Times New Roman" w:cs="Times New Roman"/>
          <w:sz w:val="24"/>
        </w:rPr>
        <w:t xml:space="preserve">that used H&amp;R Block to fill out their taxes and had a family member between the ages of 15 and 30 without a bachelor’s degree. After these individuals consented to participate in the experiment, they were randomly separated into three groups. The first had the FAFSA pre-populated from their tax forms and completed after an interview. The tax professionals also offered to submit the FAFSA for the family and provide personalized aid estimates and tuition costs for prospective colleges. The second group got a personalized aid and tuition estimate based on the family’s tax return and nearby colleges but did not receive personal aid. The last group served as a control, and so only received general information about college tuition and aid. The </w:t>
      </w:r>
      <w:r w:rsidR="000A12A6">
        <w:rPr>
          <w:rFonts w:ascii="Times New Roman" w:hAnsi="Times New Roman" w:cs="Times New Roman"/>
          <w:sz w:val="24"/>
        </w:rPr>
        <w:t>study found that the first group experienced large relative increases</w:t>
      </w:r>
      <w:r w:rsidR="00E505E1">
        <w:rPr>
          <w:rFonts w:ascii="Times New Roman" w:hAnsi="Times New Roman" w:cs="Times New Roman"/>
          <w:sz w:val="24"/>
        </w:rPr>
        <w:t xml:space="preserve"> (about 29%)</w:t>
      </w:r>
      <w:r w:rsidR="000A12A6">
        <w:rPr>
          <w:rFonts w:ascii="Times New Roman" w:hAnsi="Times New Roman" w:cs="Times New Roman"/>
          <w:sz w:val="24"/>
        </w:rPr>
        <w:t xml:space="preserve"> in their likelihood of college enrollment</w:t>
      </w:r>
      <w:r w:rsidR="00E505E1">
        <w:rPr>
          <w:rFonts w:ascii="Times New Roman" w:hAnsi="Times New Roman" w:cs="Times New Roman"/>
          <w:sz w:val="24"/>
        </w:rPr>
        <w:t xml:space="preserve">. </w:t>
      </w:r>
      <w:r w:rsidR="000A12A6">
        <w:rPr>
          <w:rFonts w:ascii="Times New Roman" w:hAnsi="Times New Roman" w:cs="Times New Roman"/>
          <w:sz w:val="24"/>
        </w:rPr>
        <w:t>However, these findings were not statistically significant.</w:t>
      </w:r>
    </w:p>
    <w:p w14:paraId="3026CBC4" w14:textId="2F8EB440" w:rsidR="00310E2D" w:rsidRDefault="00310E2D" w:rsidP="00310E2D">
      <w:pPr>
        <w:pStyle w:val="Heading1"/>
      </w:pPr>
      <w:bookmarkStart w:id="13" w:name="_Toc513010667"/>
      <w:r>
        <w:t>Stakeholder Analysis</w:t>
      </w:r>
      <w:bookmarkEnd w:id="13"/>
    </w:p>
    <w:p w14:paraId="6C74C5F2" w14:textId="317D3A72" w:rsidR="00FE33D4" w:rsidRDefault="00FE33D4" w:rsidP="001745D1">
      <w:pPr>
        <w:spacing w:line="276" w:lineRule="auto"/>
        <w:rPr>
          <w:rFonts w:ascii="Times New Roman" w:hAnsi="Times New Roman" w:cs="Times New Roman"/>
          <w:sz w:val="24"/>
          <w:szCs w:val="24"/>
        </w:rPr>
      </w:pPr>
      <w:r>
        <w:rPr>
          <w:rFonts w:ascii="Times New Roman" w:hAnsi="Times New Roman" w:cs="Times New Roman"/>
          <w:sz w:val="24"/>
          <w:szCs w:val="24"/>
        </w:rPr>
        <w:t>As with any policy issue, there are stakeholders that Cap</w:t>
      </w:r>
      <w:r w:rsidR="00BB5680">
        <w:rPr>
          <w:rFonts w:ascii="Times New Roman" w:hAnsi="Times New Roman" w:cs="Times New Roman"/>
          <w:sz w:val="24"/>
          <w:szCs w:val="24"/>
        </w:rPr>
        <w:t xml:space="preserve">ital </w:t>
      </w:r>
      <w:r>
        <w:rPr>
          <w:rFonts w:ascii="Times New Roman" w:hAnsi="Times New Roman" w:cs="Times New Roman"/>
          <w:sz w:val="24"/>
          <w:szCs w:val="24"/>
        </w:rPr>
        <w:t xml:space="preserve">Labs should account for when considering the </w:t>
      </w:r>
      <w:r w:rsidR="007A10A6">
        <w:rPr>
          <w:rFonts w:ascii="Times New Roman" w:hAnsi="Times New Roman" w:cs="Times New Roman"/>
          <w:sz w:val="24"/>
          <w:szCs w:val="24"/>
        </w:rPr>
        <w:t>option</w:t>
      </w:r>
      <w:r>
        <w:rPr>
          <w:rFonts w:ascii="Times New Roman" w:hAnsi="Times New Roman" w:cs="Times New Roman"/>
          <w:sz w:val="24"/>
          <w:szCs w:val="24"/>
        </w:rPr>
        <w:t>s presented below. A brief description of the stakeholder’s potential policy position is included in their entry.</w:t>
      </w:r>
    </w:p>
    <w:p w14:paraId="142DC979" w14:textId="1FE77CF3" w:rsidR="00B57193" w:rsidRDefault="00B57193" w:rsidP="001745D1">
      <w:pPr>
        <w:spacing w:line="276" w:lineRule="auto"/>
        <w:rPr>
          <w:rFonts w:ascii="Times New Roman" w:hAnsi="Times New Roman" w:cs="Times New Roman"/>
          <w:sz w:val="24"/>
          <w:szCs w:val="24"/>
        </w:rPr>
      </w:pPr>
      <w:r w:rsidRPr="00546E17">
        <w:rPr>
          <w:rFonts w:ascii="Times New Roman" w:hAnsi="Times New Roman" w:cs="Times New Roman"/>
          <w:b/>
          <w:sz w:val="24"/>
          <w:szCs w:val="24"/>
        </w:rPr>
        <w:t>Applicants:</w:t>
      </w:r>
      <w:r>
        <w:rPr>
          <w:rFonts w:ascii="Times New Roman" w:hAnsi="Times New Roman" w:cs="Times New Roman"/>
          <w:sz w:val="24"/>
          <w:szCs w:val="24"/>
        </w:rPr>
        <w:t xml:space="preserve"> These are the stakeholders most </w:t>
      </w:r>
      <w:ins w:id="14" w:author="Wyckoff, James H. (jhw4n)" w:date="2018-05-03T14:52:00Z">
        <w:r w:rsidR="007A527C">
          <w:rPr>
            <w:rFonts w:ascii="Times New Roman" w:hAnsi="Times New Roman" w:cs="Times New Roman"/>
            <w:sz w:val="24"/>
            <w:szCs w:val="24"/>
          </w:rPr>
          <w:t>a</w:t>
        </w:r>
      </w:ins>
      <w:del w:id="15" w:author="Wyckoff, James H. (jhw4n)" w:date="2018-05-03T14:52:00Z">
        <w:r w:rsidDel="007A527C">
          <w:rPr>
            <w:rFonts w:ascii="Times New Roman" w:hAnsi="Times New Roman" w:cs="Times New Roman"/>
            <w:sz w:val="24"/>
            <w:szCs w:val="24"/>
          </w:rPr>
          <w:delText>e</w:delText>
        </w:r>
      </w:del>
      <w:r>
        <w:rPr>
          <w:rFonts w:ascii="Times New Roman" w:hAnsi="Times New Roman" w:cs="Times New Roman"/>
          <w:sz w:val="24"/>
          <w:szCs w:val="24"/>
        </w:rPr>
        <w:t xml:space="preserve">ffected by the policy </w:t>
      </w:r>
      <w:r w:rsidR="007A10A6">
        <w:rPr>
          <w:rFonts w:ascii="Times New Roman" w:hAnsi="Times New Roman" w:cs="Times New Roman"/>
          <w:sz w:val="24"/>
          <w:szCs w:val="24"/>
        </w:rPr>
        <w:t>option</w:t>
      </w:r>
      <w:r>
        <w:rPr>
          <w:rFonts w:ascii="Times New Roman" w:hAnsi="Times New Roman" w:cs="Times New Roman"/>
          <w:sz w:val="24"/>
          <w:szCs w:val="24"/>
        </w:rPr>
        <w:t xml:space="preserve">s presented in this report, as changes in how the SBIR evaluates potential WS/ED applicants will directly impact their livelihoods. WS/ED applicants stand to gain a greater share of grants awarded </w:t>
      </w:r>
      <w:r w:rsidR="00546E17">
        <w:rPr>
          <w:rFonts w:ascii="Times New Roman" w:hAnsi="Times New Roman" w:cs="Times New Roman"/>
          <w:sz w:val="24"/>
          <w:szCs w:val="24"/>
        </w:rPr>
        <w:t>pending successful reform of SBIR evaluation practices</w:t>
      </w:r>
      <w:r w:rsidR="00950C8D">
        <w:rPr>
          <w:rFonts w:ascii="Times New Roman" w:hAnsi="Times New Roman" w:cs="Times New Roman"/>
          <w:sz w:val="24"/>
          <w:szCs w:val="24"/>
        </w:rPr>
        <w:t>, and thus would likely support reforms to the SBIR program</w:t>
      </w:r>
      <w:r w:rsidR="00546E17">
        <w:rPr>
          <w:rFonts w:ascii="Times New Roman" w:hAnsi="Times New Roman" w:cs="Times New Roman"/>
          <w:sz w:val="24"/>
          <w:szCs w:val="24"/>
        </w:rPr>
        <w:t>. Non-WS/ED</w:t>
      </w:r>
      <w:r w:rsidR="00415C1F">
        <w:rPr>
          <w:rFonts w:ascii="Times New Roman" w:hAnsi="Times New Roman" w:cs="Times New Roman"/>
          <w:sz w:val="24"/>
          <w:szCs w:val="24"/>
        </w:rPr>
        <w:t xml:space="preserve"> applicants</w:t>
      </w:r>
      <w:r w:rsidR="00546E17">
        <w:rPr>
          <w:rFonts w:ascii="Times New Roman" w:hAnsi="Times New Roman" w:cs="Times New Roman"/>
          <w:sz w:val="24"/>
          <w:szCs w:val="24"/>
        </w:rPr>
        <w:t xml:space="preserve"> will likely see their share of grants awarded decrease </w:t>
      </w:r>
      <w:r w:rsidR="00415C1F">
        <w:rPr>
          <w:rFonts w:ascii="Times New Roman" w:hAnsi="Times New Roman" w:cs="Times New Roman"/>
          <w:sz w:val="24"/>
          <w:szCs w:val="24"/>
        </w:rPr>
        <w:t>as a result of programmatic change</w:t>
      </w:r>
      <w:r w:rsidR="00950C8D">
        <w:rPr>
          <w:rFonts w:ascii="Times New Roman" w:hAnsi="Times New Roman" w:cs="Times New Roman"/>
          <w:sz w:val="24"/>
          <w:szCs w:val="24"/>
        </w:rPr>
        <w:t xml:space="preserve"> and might resist reforms to the SBIR program</w:t>
      </w:r>
      <w:r w:rsidR="00546E17">
        <w:rPr>
          <w:rFonts w:ascii="Times New Roman" w:hAnsi="Times New Roman" w:cs="Times New Roman"/>
          <w:sz w:val="24"/>
          <w:szCs w:val="24"/>
        </w:rPr>
        <w:t>.</w:t>
      </w:r>
    </w:p>
    <w:p w14:paraId="67ABB09F" w14:textId="77728BAC" w:rsidR="0025577D" w:rsidRPr="0025577D" w:rsidRDefault="0025577D" w:rsidP="001745D1">
      <w:pPr>
        <w:spacing w:line="276" w:lineRule="auto"/>
        <w:rPr>
          <w:rFonts w:ascii="Times New Roman" w:hAnsi="Times New Roman" w:cs="Times New Roman"/>
          <w:sz w:val="24"/>
          <w:szCs w:val="24"/>
        </w:rPr>
      </w:pPr>
      <w:r w:rsidRPr="00546E17">
        <w:rPr>
          <w:rFonts w:ascii="Times New Roman" w:hAnsi="Times New Roman" w:cs="Times New Roman"/>
          <w:b/>
          <w:sz w:val="24"/>
          <w:szCs w:val="24"/>
        </w:rPr>
        <w:t>SBA</w:t>
      </w:r>
      <w:r w:rsidR="00B57193" w:rsidRPr="00546E17">
        <w:rPr>
          <w:rFonts w:ascii="Times New Roman" w:hAnsi="Times New Roman" w:cs="Times New Roman"/>
          <w:b/>
          <w:sz w:val="24"/>
          <w:szCs w:val="24"/>
        </w:rPr>
        <w:t>/SBIR</w:t>
      </w:r>
      <w:r w:rsidR="00546E17" w:rsidRPr="00546E17">
        <w:rPr>
          <w:rFonts w:ascii="Times New Roman" w:hAnsi="Times New Roman" w:cs="Times New Roman"/>
          <w:b/>
          <w:sz w:val="24"/>
          <w:szCs w:val="24"/>
        </w:rPr>
        <w:t xml:space="preserve"> management</w:t>
      </w:r>
      <w:r w:rsidR="00CB1064" w:rsidRPr="00546E17">
        <w:rPr>
          <w:rFonts w:ascii="Times New Roman" w:hAnsi="Times New Roman" w:cs="Times New Roman"/>
          <w:b/>
          <w:sz w:val="24"/>
          <w:szCs w:val="24"/>
        </w:rPr>
        <w:t>:</w:t>
      </w:r>
      <w:r w:rsidR="00CB1064">
        <w:rPr>
          <w:rFonts w:ascii="Times New Roman" w:hAnsi="Times New Roman" w:cs="Times New Roman"/>
          <w:sz w:val="24"/>
          <w:szCs w:val="24"/>
        </w:rPr>
        <w:t xml:space="preserve"> </w:t>
      </w:r>
      <w:r w:rsidR="00B57193">
        <w:rPr>
          <w:rFonts w:ascii="Times New Roman" w:hAnsi="Times New Roman" w:cs="Times New Roman"/>
          <w:sz w:val="24"/>
          <w:szCs w:val="24"/>
        </w:rPr>
        <w:t xml:space="preserve">The SBA is the executive agency that oversees the SBIR program. The SBA </w:t>
      </w:r>
      <w:r w:rsidR="00546E17">
        <w:rPr>
          <w:rFonts w:ascii="Times New Roman" w:hAnsi="Times New Roman" w:cs="Times New Roman"/>
          <w:sz w:val="24"/>
          <w:szCs w:val="24"/>
        </w:rPr>
        <w:t xml:space="preserve">and SBIR </w:t>
      </w:r>
      <w:r w:rsidR="00B57193">
        <w:rPr>
          <w:rFonts w:ascii="Times New Roman" w:hAnsi="Times New Roman" w:cs="Times New Roman"/>
          <w:sz w:val="24"/>
          <w:szCs w:val="24"/>
        </w:rPr>
        <w:t>likely ha</w:t>
      </w:r>
      <w:r w:rsidR="00546E17">
        <w:rPr>
          <w:rFonts w:ascii="Times New Roman" w:hAnsi="Times New Roman" w:cs="Times New Roman"/>
          <w:sz w:val="24"/>
          <w:szCs w:val="24"/>
        </w:rPr>
        <w:t>ve</w:t>
      </w:r>
      <w:r w:rsidR="00B57193">
        <w:rPr>
          <w:rFonts w:ascii="Times New Roman" w:hAnsi="Times New Roman" w:cs="Times New Roman"/>
          <w:sz w:val="24"/>
          <w:szCs w:val="24"/>
        </w:rPr>
        <w:t xml:space="preserve"> a strong interest in preserving </w:t>
      </w:r>
      <w:r w:rsidR="00546E17">
        <w:rPr>
          <w:rFonts w:ascii="Times New Roman" w:hAnsi="Times New Roman" w:cs="Times New Roman"/>
          <w:sz w:val="24"/>
          <w:szCs w:val="24"/>
        </w:rPr>
        <w:t>their</w:t>
      </w:r>
      <w:r w:rsidR="00B57193">
        <w:rPr>
          <w:rFonts w:ascii="Times New Roman" w:hAnsi="Times New Roman" w:cs="Times New Roman"/>
          <w:sz w:val="24"/>
          <w:szCs w:val="24"/>
        </w:rPr>
        <w:t xml:space="preserve"> </w:t>
      </w:r>
      <w:r w:rsidR="00546E17">
        <w:rPr>
          <w:rFonts w:ascii="Times New Roman" w:hAnsi="Times New Roman" w:cs="Times New Roman"/>
          <w:sz w:val="24"/>
          <w:szCs w:val="24"/>
        </w:rPr>
        <w:t xml:space="preserve">operating practices and not facing the organizational, administrative, or political costs associated with change. However, SBIR likely has a competing interest in fulfilling its </w:t>
      </w:r>
      <w:r w:rsidR="00BA1402">
        <w:rPr>
          <w:rFonts w:ascii="Times New Roman" w:hAnsi="Times New Roman" w:cs="Times New Roman"/>
          <w:sz w:val="24"/>
          <w:szCs w:val="24"/>
        </w:rPr>
        <w:t>Congressional</w:t>
      </w:r>
      <w:r w:rsidR="00546E17">
        <w:rPr>
          <w:rFonts w:ascii="Times New Roman" w:hAnsi="Times New Roman" w:cs="Times New Roman"/>
          <w:sz w:val="24"/>
          <w:szCs w:val="24"/>
        </w:rPr>
        <w:t xml:space="preserve">ly-mandated goals. </w:t>
      </w:r>
      <w:r w:rsidR="00950C8D">
        <w:rPr>
          <w:rFonts w:ascii="Times New Roman" w:hAnsi="Times New Roman" w:cs="Times New Roman"/>
          <w:sz w:val="24"/>
          <w:szCs w:val="24"/>
        </w:rPr>
        <w:t>As a result, it is unclear how willing the SBIR would be to adopt reforms to their program.</w:t>
      </w:r>
    </w:p>
    <w:p w14:paraId="49701B6D" w14:textId="4B6B9AF2" w:rsidR="0025577D" w:rsidRPr="0025577D" w:rsidRDefault="0025577D" w:rsidP="001745D1">
      <w:pPr>
        <w:spacing w:line="276" w:lineRule="auto"/>
        <w:rPr>
          <w:rFonts w:ascii="Times New Roman" w:hAnsi="Times New Roman" w:cs="Times New Roman"/>
          <w:sz w:val="24"/>
          <w:szCs w:val="24"/>
        </w:rPr>
      </w:pPr>
      <w:r w:rsidRPr="00546E17">
        <w:rPr>
          <w:rFonts w:ascii="Times New Roman" w:hAnsi="Times New Roman" w:cs="Times New Roman"/>
          <w:b/>
          <w:sz w:val="24"/>
          <w:szCs w:val="24"/>
        </w:rPr>
        <w:t>Partner Agencies</w:t>
      </w:r>
      <w:r w:rsidR="00CB1064" w:rsidRPr="00546E17">
        <w:rPr>
          <w:rFonts w:ascii="Times New Roman" w:hAnsi="Times New Roman" w:cs="Times New Roman"/>
          <w:b/>
          <w:sz w:val="24"/>
          <w:szCs w:val="24"/>
        </w:rPr>
        <w:t>:</w:t>
      </w:r>
      <w:r w:rsidR="00CB1064">
        <w:rPr>
          <w:rFonts w:ascii="Times New Roman" w:hAnsi="Times New Roman" w:cs="Times New Roman"/>
          <w:sz w:val="24"/>
          <w:szCs w:val="24"/>
        </w:rPr>
        <w:t xml:space="preserve"> </w:t>
      </w:r>
      <w:r w:rsidR="00546E17">
        <w:rPr>
          <w:rFonts w:ascii="Times New Roman" w:hAnsi="Times New Roman" w:cs="Times New Roman"/>
          <w:sz w:val="24"/>
          <w:szCs w:val="24"/>
        </w:rPr>
        <w:t xml:space="preserve">The partner agencies likely have similar interests to the SBIR management teams. However, the National Academies reports indicate that only the NIH and the DoE are making noticeable moves towards fulfilling the </w:t>
      </w:r>
      <w:r w:rsidR="00BA1402">
        <w:rPr>
          <w:rFonts w:ascii="Times New Roman" w:hAnsi="Times New Roman" w:cs="Times New Roman"/>
          <w:sz w:val="24"/>
          <w:szCs w:val="24"/>
        </w:rPr>
        <w:t>Congressional</w:t>
      </w:r>
      <w:r w:rsidR="00546E17">
        <w:rPr>
          <w:rFonts w:ascii="Times New Roman" w:hAnsi="Times New Roman" w:cs="Times New Roman"/>
          <w:sz w:val="24"/>
          <w:szCs w:val="24"/>
        </w:rPr>
        <w:t xml:space="preserve">ly-mandate goal of </w:t>
      </w:r>
      <w:r w:rsidR="00415C1F">
        <w:rPr>
          <w:rFonts w:ascii="Times New Roman" w:hAnsi="Times New Roman" w:cs="Times New Roman"/>
          <w:sz w:val="24"/>
          <w:szCs w:val="24"/>
        </w:rPr>
        <w:t>reforming their practices</w:t>
      </w:r>
      <w:r w:rsidR="00546E17">
        <w:rPr>
          <w:rFonts w:ascii="Times New Roman" w:hAnsi="Times New Roman" w:cs="Times New Roman"/>
          <w:sz w:val="24"/>
          <w:szCs w:val="24"/>
        </w:rPr>
        <w:t xml:space="preserve"> to</w:t>
      </w:r>
      <w:r w:rsidR="00415C1F">
        <w:rPr>
          <w:rFonts w:ascii="Times New Roman" w:hAnsi="Times New Roman" w:cs="Times New Roman"/>
          <w:sz w:val="24"/>
          <w:szCs w:val="24"/>
        </w:rPr>
        <w:t>wards</w:t>
      </w:r>
      <w:r w:rsidR="00546E17">
        <w:rPr>
          <w:rFonts w:ascii="Times New Roman" w:hAnsi="Times New Roman" w:cs="Times New Roman"/>
          <w:sz w:val="24"/>
          <w:szCs w:val="24"/>
        </w:rPr>
        <w:t xml:space="preserve"> WS/ED </w:t>
      </w:r>
      <w:r w:rsidR="00415C1F">
        <w:rPr>
          <w:rFonts w:ascii="Times New Roman" w:hAnsi="Times New Roman" w:cs="Times New Roman"/>
          <w:sz w:val="24"/>
          <w:szCs w:val="24"/>
        </w:rPr>
        <w:t>applications</w:t>
      </w:r>
      <w:r w:rsidR="00546E17">
        <w:rPr>
          <w:rFonts w:ascii="Times New Roman" w:hAnsi="Times New Roman" w:cs="Times New Roman"/>
          <w:sz w:val="24"/>
          <w:szCs w:val="24"/>
        </w:rPr>
        <w:t xml:space="preserve">. This suggests that most partner agencies have a stronger interest in preserving current operating practices than fulfilling their </w:t>
      </w:r>
      <w:r w:rsidR="00BA1402">
        <w:rPr>
          <w:rFonts w:ascii="Times New Roman" w:hAnsi="Times New Roman" w:cs="Times New Roman"/>
          <w:sz w:val="24"/>
          <w:szCs w:val="24"/>
        </w:rPr>
        <w:t>Congressional</w:t>
      </w:r>
      <w:r w:rsidR="00546E17">
        <w:rPr>
          <w:rFonts w:ascii="Times New Roman" w:hAnsi="Times New Roman" w:cs="Times New Roman"/>
          <w:sz w:val="24"/>
          <w:szCs w:val="24"/>
        </w:rPr>
        <w:t xml:space="preserve"> mandate.</w:t>
      </w:r>
    </w:p>
    <w:p w14:paraId="5B2E0D2A" w14:textId="2B339AF2" w:rsidR="0025577D" w:rsidRPr="008A58B2" w:rsidRDefault="0025577D" w:rsidP="001745D1">
      <w:pPr>
        <w:spacing w:line="276" w:lineRule="auto"/>
        <w:rPr>
          <w:rFonts w:ascii="Times New Roman" w:hAnsi="Times New Roman" w:cs="Times New Roman"/>
          <w:sz w:val="24"/>
          <w:szCs w:val="24"/>
        </w:rPr>
      </w:pPr>
      <w:r w:rsidRPr="008A58B2">
        <w:rPr>
          <w:rFonts w:ascii="Times New Roman" w:hAnsi="Times New Roman" w:cs="Times New Roman"/>
          <w:b/>
          <w:sz w:val="24"/>
          <w:szCs w:val="24"/>
        </w:rPr>
        <w:t>Private Industry</w:t>
      </w:r>
      <w:r w:rsidR="00CB1064" w:rsidRPr="008A58B2">
        <w:rPr>
          <w:rFonts w:ascii="Times New Roman" w:hAnsi="Times New Roman" w:cs="Times New Roman"/>
          <w:b/>
          <w:sz w:val="24"/>
          <w:szCs w:val="24"/>
        </w:rPr>
        <w:t xml:space="preserve">: </w:t>
      </w:r>
      <w:r w:rsidR="008A58B2">
        <w:rPr>
          <w:rFonts w:ascii="Times New Roman" w:hAnsi="Times New Roman" w:cs="Times New Roman"/>
          <w:sz w:val="24"/>
          <w:szCs w:val="24"/>
        </w:rPr>
        <w:t xml:space="preserve">Per Link &amp; Scott’s 2012 paper, private industry often sees positive run-on effects from research started within SBIR-funded projects </w:t>
      </w:r>
      <w:sdt>
        <w:sdtPr>
          <w:rPr>
            <w:rFonts w:ascii="Times New Roman" w:hAnsi="Times New Roman" w:cs="Times New Roman"/>
            <w:sz w:val="24"/>
            <w:szCs w:val="24"/>
          </w:rPr>
          <w:id w:val="-926727666"/>
          <w:citation/>
        </w:sdtPr>
        <w:sdtEndPr/>
        <w:sdtContent>
          <w:r w:rsidR="008A58B2">
            <w:rPr>
              <w:rFonts w:ascii="Times New Roman" w:hAnsi="Times New Roman" w:cs="Times New Roman"/>
              <w:sz w:val="24"/>
              <w:szCs w:val="24"/>
            </w:rPr>
            <w:fldChar w:fldCharType="begin"/>
          </w:r>
          <w:r w:rsidR="008A58B2">
            <w:rPr>
              <w:rFonts w:ascii="Times New Roman" w:hAnsi="Times New Roman" w:cs="Times New Roman"/>
              <w:sz w:val="24"/>
              <w:szCs w:val="24"/>
            </w:rPr>
            <w:instrText xml:space="preserve">CITATION Placeholder1 \t  \l 1033 </w:instrText>
          </w:r>
          <w:r w:rsidR="008A58B2">
            <w:rPr>
              <w:rFonts w:ascii="Times New Roman" w:hAnsi="Times New Roman" w:cs="Times New Roman"/>
              <w:sz w:val="24"/>
              <w:szCs w:val="24"/>
            </w:rPr>
            <w:fldChar w:fldCharType="separate"/>
          </w:r>
          <w:r w:rsidR="00500094" w:rsidRPr="00500094">
            <w:rPr>
              <w:rFonts w:ascii="Times New Roman" w:hAnsi="Times New Roman" w:cs="Times New Roman"/>
              <w:noProof/>
              <w:sz w:val="24"/>
              <w:szCs w:val="24"/>
            </w:rPr>
            <w:t>(Link &amp; Scott, 2012)</w:t>
          </w:r>
          <w:r w:rsidR="008A58B2">
            <w:rPr>
              <w:rFonts w:ascii="Times New Roman" w:hAnsi="Times New Roman" w:cs="Times New Roman"/>
              <w:sz w:val="24"/>
              <w:szCs w:val="24"/>
            </w:rPr>
            <w:fldChar w:fldCharType="end"/>
          </w:r>
        </w:sdtContent>
      </w:sdt>
      <w:r w:rsidR="008A58B2">
        <w:rPr>
          <w:rFonts w:ascii="Times New Roman" w:hAnsi="Times New Roman" w:cs="Times New Roman"/>
          <w:sz w:val="24"/>
          <w:szCs w:val="24"/>
        </w:rPr>
        <w:t xml:space="preserve">. Coupled with the assertion that having diverse management teams within a business is </w:t>
      </w:r>
      <w:r w:rsidR="00415C1F">
        <w:rPr>
          <w:rFonts w:ascii="Times New Roman" w:hAnsi="Times New Roman" w:cs="Times New Roman"/>
          <w:sz w:val="24"/>
          <w:szCs w:val="24"/>
        </w:rPr>
        <w:t>linked to</w:t>
      </w:r>
      <w:r w:rsidR="008A58B2">
        <w:rPr>
          <w:rFonts w:ascii="Times New Roman" w:hAnsi="Times New Roman" w:cs="Times New Roman"/>
          <w:sz w:val="24"/>
          <w:szCs w:val="24"/>
        </w:rPr>
        <w:t xml:space="preserve"> more frequent innovation</w:t>
      </w:r>
      <w:sdt>
        <w:sdtPr>
          <w:rPr>
            <w:rFonts w:ascii="Times New Roman" w:hAnsi="Times New Roman" w:cs="Times New Roman"/>
            <w:sz w:val="24"/>
            <w:szCs w:val="24"/>
          </w:rPr>
          <w:id w:val="-1854410710"/>
          <w:citation/>
        </w:sdtPr>
        <w:sdtEndPr/>
        <w:sdtContent>
          <w:r w:rsidR="008A58B2">
            <w:rPr>
              <w:rFonts w:ascii="Times New Roman" w:hAnsi="Times New Roman" w:cs="Times New Roman"/>
              <w:sz w:val="24"/>
              <w:szCs w:val="24"/>
            </w:rPr>
            <w:fldChar w:fldCharType="begin"/>
          </w:r>
          <w:r w:rsidR="008A58B2">
            <w:rPr>
              <w:rFonts w:ascii="Times New Roman" w:hAnsi="Times New Roman" w:cs="Times New Roman"/>
              <w:sz w:val="24"/>
              <w:szCs w:val="24"/>
            </w:rPr>
            <w:instrText xml:space="preserve"> CITATION Nat13 \l 1033 </w:instrText>
          </w:r>
          <w:r w:rsidR="008A58B2">
            <w:rPr>
              <w:rFonts w:ascii="Times New Roman" w:hAnsi="Times New Roman" w:cs="Times New Roman"/>
              <w:sz w:val="24"/>
              <w:szCs w:val="24"/>
            </w:rPr>
            <w:fldChar w:fldCharType="separate"/>
          </w:r>
          <w:r w:rsidR="00500094">
            <w:rPr>
              <w:rFonts w:ascii="Times New Roman" w:hAnsi="Times New Roman" w:cs="Times New Roman"/>
              <w:noProof/>
              <w:sz w:val="24"/>
              <w:szCs w:val="24"/>
            </w:rPr>
            <w:t xml:space="preserve"> </w:t>
          </w:r>
          <w:r w:rsidR="00500094" w:rsidRPr="00500094">
            <w:rPr>
              <w:rFonts w:ascii="Times New Roman" w:hAnsi="Times New Roman" w:cs="Times New Roman"/>
              <w:noProof/>
              <w:sz w:val="24"/>
              <w:szCs w:val="24"/>
            </w:rPr>
            <w:t>(Nathan &amp; Lee, 2013)</w:t>
          </w:r>
          <w:r w:rsidR="008A58B2">
            <w:rPr>
              <w:rFonts w:ascii="Times New Roman" w:hAnsi="Times New Roman" w:cs="Times New Roman"/>
              <w:sz w:val="24"/>
              <w:szCs w:val="24"/>
            </w:rPr>
            <w:fldChar w:fldCharType="end"/>
          </w:r>
        </w:sdtContent>
      </w:sdt>
      <w:r w:rsidR="008A58B2">
        <w:rPr>
          <w:rFonts w:ascii="Times New Roman" w:hAnsi="Times New Roman" w:cs="Times New Roman"/>
          <w:sz w:val="24"/>
          <w:szCs w:val="24"/>
        </w:rPr>
        <w:t>, private industry may have an interest in promoting measures within SBIR to increase outreach to WS/ED individuals.</w:t>
      </w:r>
    </w:p>
    <w:p w14:paraId="75D6632C" w14:textId="67B069B2" w:rsidR="0025577D" w:rsidRPr="00FD2A63" w:rsidRDefault="0025577D" w:rsidP="001745D1">
      <w:pPr>
        <w:shd w:val="clear" w:color="auto" w:fill="FFFFFF"/>
        <w:spacing w:before="100" w:beforeAutospacing="1" w:after="150" w:line="276" w:lineRule="auto"/>
        <w:rPr>
          <w:rFonts w:ascii="Times New Roman" w:eastAsia="Times New Roman" w:hAnsi="Times New Roman" w:cs="Times New Roman"/>
          <w:sz w:val="24"/>
          <w:szCs w:val="24"/>
        </w:rPr>
      </w:pPr>
      <w:r w:rsidRPr="008A58B2">
        <w:rPr>
          <w:rFonts w:ascii="Times New Roman" w:hAnsi="Times New Roman" w:cs="Times New Roman"/>
          <w:b/>
          <w:sz w:val="24"/>
          <w:szCs w:val="24"/>
        </w:rPr>
        <w:t>Universities</w:t>
      </w:r>
      <w:r w:rsidR="00CB1064" w:rsidRPr="008A58B2">
        <w:rPr>
          <w:rFonts w:ascii="Times New Roman" w:hAnsi="Times New Roman" w:cs="Times New Roman"/>
          <w:b/>
          <w:sz w:val="24"/>
          <w:szCs w:val="24"/>
        </w:rPr>
        <w:t xml:space="preserve">: </w:t>
      </w:r>
      <w:r w:rsidR="00FD2A63">
        <w:rPr>
          <w:rFonts w:ascii="Times New Roman" w:hAnsi="Times New Roman" w:cs="Times New Roman"/>
          <w:sz w:val="24"/>
          <w:szCs w:val="24"/>
        </w:rPr>
        <w:t xml:space="preserve">One of SBIR’s four </w:t>
      </w:r>
      <w:r w:rsidR="00BA1402">
        <w:rPr>
          <w:rFonts w:ascii="Times New Roman" w:hAnsi="Times New Roman" w:cs="Times New Roman"/>
          <w:sz w:val="24"/>
          <w:szCs w:val="24"/>
        </w:rPr>
        <w:t>Congressional</w:t>
      </w:r>
      <w:r w:rsidR="00FD2A63">
        <w:rPr>
          <w:rFonts w:ascii="Times New Roman" w:hAnsi="Times New Roman" w:cs="Times New Roman"/>
          <w:sz w:val="24"/>
          <w:szCs w:val="24"/>
        </w:rPr>
        <w:t>ly mandated goals is to i</w:t>
      </w:r>
      <w:r w:rsidR="00FD2A63" w:rsidRPr="00FD2A63">
        <w:rPr>
          <w:rFonts w:ascii="Times New Roman" w:eastAsia="Times New Roman" w:hAnsi="Times New Roman" w:cs="Times New Roman"/>
          <w:color w:val="424040"/>
          <w:sz w:val="24"/>
          <w:szCs w:val="24"/>
        </w:rPr>
        <w:t xml:space="preserve">ncrease </w:t>
      </w:r>
      <w:r w:rsidR="00FD2A63" w:rsidRPr="00FD2A63">
        <w:rPr>
          <w:rFonts w:ascii="Times New Roman" w:eastAsia="Times New Roman" w:hAnsi="Times New Roman" w:cs="Times New Roman"/>
          <w:sz w:val="24"/>
          <w:szCs w:val="24"/>
        </w:rPr>
        <w:t>commercialization of innovations derived from federal research and development funding</w:t>
      </w:r>
      <w:sdt>
        <w:sdtPr>
          <w:rPr>
            <w:rFonts w:ascii="Times New Roman" w:eastAsia="Times New Roman" w:hAnsi="Times New Roman" w:cs="Times New Roman"/>
            <w:sz w:val="24"/>
            <w:szCs w:val="24"/>
          </w:rPr>
          <w:id w:val="17902100"/>
          <w:citation/>
        </w:sdtPr>
        <w:sdtEndPr/>
        <w:sdtContent>
          <w:r w:rsidR="00FD2A63" w:rsidRPr="00FD2A63">
            <w:rPr>
              <w:rFonts w:ascii="Times New Roman" w:eastAsia="Times New Roman" w:hAnsi="Times New Roman" w:cs="Times New Roman"/>
              <w:sz w:val="24"/>
              <w:szCs w:val="24"/>
            </w:rPr>
            <w:fldChar w:fldCharType="begin"/>
          </w:r>
          <w:r w:rsidR="00FD2A63" w:rsidRPr="00FD2A63">
            <w:rPr>
              <w:rFonts w:ascii="Times New Roman" w:eastAsia="Times New Roman" w:hAnsi="Times New Roman" w:cs="Times New Roman"/>
              <w:sz w:val="24"/>
              <w:szCs w:val="24"/>
            </w:rPr>
            <w:instrText xml:space="preserve"> CITATION Sma18 \l 1033 </w:instrText>
          </w:r>
          <w:r w:rsidR="00FD2A63" w:rsidRPr="00FD2A63">
            <w:rPr>
              <w:rFonts w:ascii="Times New Roman" w:eastAsia="Times New Roman" w:hAnsi="Times New Roman" w:cs="Times New Roman"/>
              <w:sz w:val="24"/>
              <w:szCs w:val="24"/>
            </w:rPr>
            <w:fldChar w:fldCharType="separate"/>
          </w:r>
          <w:r w:rsidR="00500094">
            <w:rPr>
              <w:rFonts w:ascii="Times New Roman" w:eastAsia="Times New Roman" w:hAnsi="Times New Roman" w:cs="Times New Roman"/>
              <w:noProof/>
              <w:sz w:val="24"/>
              <w:szCs w:val="24"/>
            </w:rPr>
            <w:t xml:space="preserve"> </w:t>
          </w:r>
          <w:r w:rsidR="00500094" w:rsidRPr="00500094">
            <w:rPr>
              <w:rFonts w:ascii="Times New Roman" w:eastAsia="Times New Roman" w:hAnsi="Times New Roman" w:cs="Times New Roman"/>
              <w:noProof/>
              <w:sz w:val="24"/>
              <w:szCs w:val="24"/>
            </w:rPr>
            <w:t>(SBIR, 2018)</w:t>
          </w:r>
          <w:r w:rsidR="00FD2A63" w:rsidRPr="00FD2A63">
            <w:rPr>
              <w:rFonts w:ascii="Times New Roman" w:eastAsia="Times New Roman" w:hAnsi="Times New Roman" w:cs="Times New Roman"/>
              <w:sz w:val="24"/>
              <w:szCs w:val="24"/>
            </w:rPr>
            <w:fldChar w:fldCharType="end"/>
          </w:r>
        </w:sdtContent>
      </w:sdt>
      <w:r w:rsidR="00FD2A63" w:rsidRPr="00FD2A63">
        <w:rPr>
          <w:rFonts w:ascii="Times New Roman" w:eastAsia="Times New Roman" w:hAnsi="Times New Roman" w:cs="Times New Roman"/>
          <w:sz w:val="24"/>
          <w:szCs w:val="24"/>
        </w:rPr>
        <w:t>. Universities play an integral part of the f</w:t>
      </w:r>
      <w:r w:rsidR="00FD2A63">
        <w:rPr>
          <w:rFonts w:ascii="Times New Roman" w:eastAsia="Times New Roman" w:hAnsi="Times New Roman" w:cs="Times New Roman"/>
          <w:sz w:val="24"/>
          <w:szCs w:val="24"/>
        </w:rPr>
        <w:t>ederal research and development portfolio</w:t>
      </w:r>
      <w:r w:rsidR="00FD2A63" w:rsidRPr="00FD2A63">
        <w:rPr>
          <w:rFonts w:ascii="Times New Roman" w:eastAsia="Times New Roman" w:hAnsi="Times New Roman" w:cs="Times New Roman"/>
          <w:sz w:val="24"/>
          <w:szCs w:val="24"/>
        </w:rPr>
        <w:t>.</w:t>
      </w:r>
      <w:r w:rsidR="00FD2A63">
        <w:rPr>
          <w:rFonts w:ascii="Times New Roman" w:eastAsia="Times New Roman" w:hAnsi="Times New Roman" w:cs="Times New Roman"/>
          <w:sz w:val="24"/>
          <w:szCs w:val="24"/>
        </w:rPr>
        <w:t xml:space="preserve"> These institutions, particularly STEM focused departments, likely have conflicting interests. They may </w:t>
      </w:r>
      <w:r w:rsidR="00415C1F">
        <w:rPr>
          <w:rFonts w:ascii="Times New Roman" w:eastAsia="Times New Roman" w:hAnsi="Times New Roman" w:cs="Times New Roman"/>
          <w:sz w:val="24"/>
          <w:szCs w:val="24"/>
        </w:rPr>
        <w:t xml:space="preserve">care about </w:t>
      </w:r>
      <w:r w:rsidR="00FD2A63">
        <w:rPr>
          <w:rFonts w:ascii="Times New Roman" w:eastAsia="Times New Roman" w:hAnsi="Times New Roman" w:cs="Times New Roman"/>
          <w:sz w:val="24"/>
          <w:szCs w:val="24"/>
        </w:rPr>
        <w:t xml:space="preserve">maintaining consistent SBIR policies, so that applicants from those schools can rely on mentorship and experience from faculty that are program veterans. However, STEM departments have also seen a push to improve their own outreach and retention efforts towards the WS/ED community. </w:t>
      </w:r>
      <w:r w:rsidR="00415C1F">
        <w:rPr>
          <w:rFonts w:ascii="Times New Roman" w:eastAsia="Times New Roman" w:hAnsi="Times New Roman" w:cs="Times New Roman"/>
          <w:sz w:val="24"/>
          <w:szCs w:val="24"/>
        </w:rPr>
        <w:t>As such, u</w:t>
      </w:r>
      <w:r w:rsidR="00FD2A63">
        <w:rPr>
          <w:rFonts w:ascii="Times New Roman" w:eastAsia="Times New Roman" w:hAnsi="Times New Roman" w:cs="Times New Roman"/>
          <w:sz w:val="24"/>
          <w:szCs w:val="24"/>
        </w:rPr>
        <w:t>niversities may also have an interest in making the SBIR process more equitable towards WS/ED faculty in order to improve overall faculty prestige and morale.</w:t>
      </w:r>
    </w:p>
    <w:p w14:paraId="40CD1F46" w14:textId="20A90BE4" w:rsidR="008B044E" w:rsidRPr="0025577D" w:rsidRDefault="008B044E" w:rsidP="001745D1">
      <w:pPr>
        <w:spacing w:line="276" w:lineRule="auto"/>
        <w:rPr>
          <w:rFonts w:ascii="Times New Roman" w:hAnsi="Times New Roman" w:cs="Times New Roman"/>
          <w:sz w:val="24"/>
          <w:szCs w:val="24"/>
        </w:rPr>
      </w:pPr>
      <w:r w:rsidRPr="007527C8">
        <w:rPr>
          <w:rFonts w:ascii="Times New Roman" w:hAnsi="Times New Roman" w:cs="Times New Roman"/>
          <w:b/>
          <w:sz w:val="24"/>
          <w:szCs w:val="24"/>
        </w:rPr>
        <w:t>United States Congress</w:t>
      </w:r>
      <w:r w:rsidR="00CB1064" w:rsidRPr="007527C8">
        <w:rPr>
          <w:rFonts w:ascii="Times New Roman" w:hAnsi="Times New Roman" w:cs="Times New Roman"/>
          <w:b/>
          <w:sz w:val="24"/>
          <w:szCs w:val="24"/>
        </w:rPr>
        <w:t>:</w:t>
      </w:r>
      <w:r w:rsidR="00546E17">
        <w:rPr>
          <w:rFonts w:ascii="Times New Roman" w:hAnsi="Times New Roman" w:cs="Times New Roman"/>
          <w:sz w:val="24"/>
          <w:szCs w:val="24"/>
        </w:rPr>
        <w:t xml:space="preserve"> Given the Republican majority in both the House of Representatives and Senate, it is likely that Congress </w:t>
      </w:r>
      <w:r w:rsidR="007527C8">
        <w:rPr>
          <w:rFonts w:ascii="Times New Roman" w:hAnsi="Times New Roman" w:cs="Times New Roman"/>
          <w:sz w:val="24"/>
          <w:szCs w:val="24"/>
        </w:rPr>
        <w:t xml:space="preserve">will have a strong interest in opposing any </w:t>
      </w:r>
      <w:r w:rsidR="007A10A6">
        <w:rPr>
          <w:rFonts w:ascii="Times New Roman" w:hAnsi="Times New Roman" w:cs="Times New Roman"/>
          <w:sz w:val="24"/>
          <w:szCs w:val="24"/>
        </w:rPr>
        <w:t>option</w:t>
      </w:r>
      <w:r w:rsidR="007527C8">
        <w:rPr>
          <w:rFonts w:ascii="Times New Roman" w:hAnsi="Times New Roman" w:cs="Times New Roman"/>
          <w:sz w:val="24"/>
          <w:szCs w:val="24"/>
        </w:rPr>
        <w:t xml:space="preserve"> which increases SBIR expenditures. Thus, any </w:t>
      </w:r>
      <w:r w:rsidR="007A10A6">
        <w:rPr>
          <w:rFonts w:ascii="Times New Roman" w:hAnsi="Times New Roman" w:cs="Times New Roman"/>
          <w:sz w:val="24"/>
          <w:szCs w:val="24"/>
        </w:rPr>
        <w:t>option</w:t>
      </w:r>
      <w:r w:rsidR="007527C8">
        <w:rPr>
          <w:rFonts w:ascii="Times New Roman" w:hAnsi="Times New Roman" w:cs="Times New Roman"/>
          <w:sz w:val="24"/>
          <w:szCs w:val="24"/>
        </w:rPr>
        <w:t xml:space="preserve"> which depends on a strong legislative component </w:t>
      </w:r>
      <w:r w:rsidR="00415C1F">
        <w:rPr>
          <w:rFonts w:ascii="Times New Roman" w:hAnsi="Times New Roman" w:cs="Times New Roman"/>
          <w:sz w:val="24"/>
          <w:szCs w:val="24"/>
        </w:rPr>
        <w:t xml:space="preserve">and requires additional funding </w:t>
      </w:r>
      <w:r w:rsidR="007527C8">
        <w:rPr>
          <w:rFonts w:ascii="Times New Roman" w:hAnsi="Times New Roman" w:cs="Times New Roman"/>
          <w:sz w:val="24"/>
          <w:szCs w:val="24"/>
        </w:rPr>
        <w:t>may experience implementation difficulties.</w:t>
      </w:r>
    </w:p>
    <w:p w14:paraId="0901A5EC" w14:textId="77777777" w:rsidR="00EE7218" w:rsidRPr="00037E76" w:rsidRDefault="00EE7218" w:rsidP="001745D1">
      <w:pPr>
        <w:pStyle w:val="Heading1"/>
        <w:spacing w:line="276" w:lineRule="auto"/>
        <w:rPr>
          <w:rFonts w:cs="Times New Roman"/>
        </w:rPr>
      </w:pPr>
      <w:bookmarkStart w:id="16" w:name="_Toc513010668"/>
      <w:r w:rsidRPr="00037E76">
        <w:rPr>
          <w:rFonts w:cs="Times New Roman"/>
        </w:rPr>
        <w:t>Evaluative Criteria</w:t>
      </w:r>
      <w:bookmarkEnd w:id="16"/>
    </w:p>
    <w:p w14:paraId="1F46F8D9" w14:textId="2B63974D" w:rsidR="00EE7218" w:rsidRPr="0089010D" w:rsidRDefault="00EE7218" w:rsidP="001745D1">
      <w:pPr>
        <w:spacing w:line="276" w:lineRule="auto"/>
        <w:rPr>
          <w:rFonts w:ascii="Times New Roman" w:hAnsi="Times New Roman" w:cs="Times New Roman"/>
          <w:sz w:val="24"/>
        </w:rPr>
      </w:pPr>
      <w:r w:rsidRPr="0089010D">
        <w:rPr>
          <w:rFonts w:ascii="Times New Roman" w:hAnsi="Times New Roman" w:cs="Times New Roman"/>
          <w:sz w:val="24"/>
        </w:rPr>
        <w:t>Unfortunately</w:t>
      </w:r>
      <w:r w:rsidR="00B30881" w:rsidRPr="0089010D">
        <w:rPr>
          <w:rFonts w:ascii="Times New Roman" w:hAnsi="Times New Roman" w:cs="Times New Roman"/>
          <w:sz w:val="24"/>
        </w:rPr>
        <w:t>, there has been very little work done to evaluate policy interventions specifically alleviat</w:t>
      </w:r>
      <w:r w:rsidR="00515E1D" w:rsidRPr="0089010D">
        <w:rPr>
          <w:rFonts w:ascii="Times New Roman" w:hAnsi="Times New Roman" w:cs="Times New Roman"/>
          <w:sz w:val="24"/>
        </w:rPr>
        <w:t>ing</w:t>
      </w:r>
      <w:r w:rsidR="00B30881" w:rsidRPr="0089010D">
        <w:rPr>
          <w:rFonts w:ascii="Times New Roman" w:hAnsi="Times New Roman" w:cs="Times New Roman"/>
          <w:sz w:val="24"/>
        </w:rPr>
        <w:t xml:space="preserve"> the problems found within the SBIR model. As such, the </w:t>
      </w:r>
      <w:r w:rsidR="00950C8D">
        <w:rPr>
          <w:rFonts w:ascii="Times New Roman" w:hAnsi="Times New Roman" w:cs="Times New Roman"/>
          <w:sz w:val="24"/>
        </w:rPr>
        <w:t>report</w:t>
      </w:r>
      <w:r w:rsidR="00B30881" w:rsidRPr="0089010D">
        <w:rPr>
          <w:rFonts w:ascii="Times New Roman" w:hAnsi="Times New Roman" w:cs="Times New Roman"/>
          <w:sz w:val="24"/>
        </w:rPr>
        <w:t xml:space="preserve"> </w:t>
      </w:r>
      <w:r w:rsidR="00950C8D">
        <w:rPr>
          <w:rFonts w:ascii="Times New Roman" w:hAnsi="Times New Roman" w:cs="Times New Roman"/>
          <w:sz w:val="24"/>
        </w:rPr>
        <w:t>will use</w:t>
      </w:r>
      <w:r w:rsidR="00B30881" w:rsidRPr="0089010D">
        <w:rPr>
          <w:rFonts w:ascii="Times New Roman" w:hAnsi="Times New Roman" w:cs="Times New Roman"/>
          <w:sz w:val="24"/>
        </w:rPr>
        <w:t xml:space="preserve"> the</w:t>
      </w:r>
      <w:r w:rsidR="009F2A24" w:rsidRPr="0089010D">
        <w:rPr>
          <w:rFonts w:ascii="Times New Roman" w:hAnsi="Times New Roman" w:cs="Times New Roman"/>
          <w:sz w:val="24"/>
        </w:rPr>
        <w:t xml:space="preserve"> below</w:t>
      </w:r>
      <w:r w:rsidR="00B30881" w:rsidRPr="0089010D">
        <w:rPr>
          <w:rFonts w:ascii="Times New Roman" w:hAnsi="Times New Roman" w:cs="Times New Roman"/>
          <w:sz w:val="24"/>
        </w:rPr>
        <w:t xml:space="preserve"> criteria to give a framework to </w:t>
      </w:r>
      <w:r w:rsidR="005244EB" w:rsidRPr="0089010D">
        <w:rPr>
          <w:rFonts w:ascii="Times New Roman" w:hAnsi="Times New Roman" w:cs="Times New Roman"/>
          <w:sz w:val="24"/>
        </w:rPr>
        <w:t xml:space="preserve">evaluate </w:t>
      </w:r>
      <w:r w:rsidR="00B30881" w:rsidRPr="0089010D">
        <w:rPr>
          <w:rFonts w:ascii="Times New Roman" w:hAnsi="Times New Roman" w:cs="Times New Roman"/>
          <w:sz w:val="24"/>
        </w:rPr>
        <w:t xml:space="preserve">how </w:t>
      </w:r>
      <w:r w:rsidR="005244EB" w:rsidRPr="0089010D">
        <w:rPr>
          <w:rFonts w:ascii="Times New Roman" w:hAnsi="Times New Roman" w:cs="Times New Roman"/>
          <w:sz w:val="24"/>
        </w:rPr>
        <w:t>different</w:t>
      </w:r>
      <w:r w:rsidR="00B30881" w:rsidRPr="0089010D">
        <w:rPr>
          <w:rFonts w:ascii="Times New Roman" w:hAnsi="Times New Roman" w:cs="Times New Roman"/>
          <w:sz w:val="24"/>
        </w:rPr>
        <w:t xml:space="preserve"> policy interventions might affect the issues addressed in the problem justification. </w:t>
      </w:r>
      <w:r w:rsidR="005D72F1" w:rsidRPr="0089010D">
        <w:rPr>
          <w:rFonts w:ascii="Times New Roman" w:hAnsi="Times New Roman" w:cs="Times New Roman"/>
          <w:sz w:val="24"/>
        </w:rPr>
        <w:t>These criteria are based off of t</w:t>
      </w:r>
      <w:r w:rsidR="00263B4E">
        <w:rPr>
          <w:rFonts w:ascii="Times New Roman" w:hAnsi="Times New Roman" w:cs="Times New Roman"/>
          <w:sz w:val="24"/>
        </w:rPr>
        <w:t>wo</w:t>
      </w:r>
      <w:r w:rsidR="005D72F1" w:rsidRPr="0089010D">
        <w:rPr>
          <w:rFonts w:ascii="Times New Roman" w:hAnsi="Times New Roman" w:cs="Times New Roman"/>
          <w:sz w:val="24"/>
        </w:rPr>
        <w:t xml:space="preserve"> assertions. </w:t>
      </w:r>
      <w:r w:rsidR="00263B4E">
        <w:rPr>
          <w:rFonts w:ascii="Times New Roman" w:hAnsi="Times New Roman" w:cs="Times New Roman"/>
          <w:sz w:val="24"/>
        </w:rPr>
        <w:t>First</w:t>
      </w:r>
      <w:r w:rsidR="005D72F1" w:rsidRPr="0089010D">
        <w:rPr>
          <w:rFonts w:ascii="Times New Roman" w:hAnsi="Times New Roman" w:cs="Times New Roman"/>
          <w:sz w:val="24"/>
        </w:rPr>
        <w:t xml:space="preserve">, WS/ED individuals are not being awarded grants at the same rate as their male, non-S/ED counterparts. </w:t>
      </w:r>
      <w:r w:rsidR="00263B4E">
        <w:rPr>
          <w:rFonts w:ascii="Times New Roman" w:hAnsi="Times New Roman" w:cs="Times New Roman"/>
          <w:sz w:val="24"/>
        </w:rPr>
        <w:t>Second</w:t>
      </w:r>
      <w:r w:rsidR="005D72F1" w:rsidRPr="0089010D">
        <w:rPr>
          <w:rFonts w:ascii="Times New Roman" w:hAnsi="Times New Roman" w:cs="Times New Roman"/>
          <w:sz w:val="24"/>
        </w:rPr>
        <w:t>, implementing any intervention will have costs</w:t>
      </w:r>
      <w:r w:rsidR="00950C8D">
        <w:rPr>
          <w:rFonts w:ascii="Times New Roman" w:hAnsi="Times New Roman" w:cs="Times New Roman"/>
          <w:sz w:val="24"/>
        </w:rPr>
        <w:t xml:space="preserve"> and the size of these costs may prohibit agency action, regardless of the effectiveness of the solution.</w:t>
      </w:r>
    </w:p>
    <w:p w14:paraId="2D1F72F1" w14:textId="50CB9AAD" w:rsidR="00EE7218" w:rsidRDefault="00EE7218" w:rsidP="001745D1">
      <w:pPr>
        <w:pStyle w:val="Heading2"/>
        <w:spacing w:line="276" w:lineRule="auto"/>
      </w:pPr>
      <w:bookmarkStart w:id="17" w:name="_Toc513010669"/>
      <w:r w:rsidRPr="00B30881">
        <w:t xml:space="preserve">Criteria 1: Share of Funding going to Women and </w:t>
      </w:r>
      <w:r w:rsidR="00263B4E">
        <w:t>S/ED Individuals</w:t>
      </w:r>
      <w:bookmarkEnd w:id="17"/>
    </w:p>
    <w:p w14:paraId="736F1BF6" w14:textId="5BAB08A7" w:rsidR="009F2A24" w:rsidRPr="0089010D" w:rsidRDefault="009F2A24"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The problem identified in the introduction of this report is a </w:t>
      </w:r>
      <w:r w:rsidR="00950C8D">
        <w:rPr>
          <w:rFonts w:ascii="Times New Roman" w:hAnsi="Times New Roman" w:cs="Times New Roman"/>
          <w:sz w:val="24"/>
        </w:rPr>
        <w:t>gap</w:t>
      </w:r>
      <w:r w:rsidRPr="0089010D">
        <w:rPr>
          <w:rFonts w:ascii="Times New Roman" w:hAnsi="Times New Roman" w:cs="Times New Roman"/>
          <w:sz w:val="24"/>
        </w:rPr>
        <w:t xml:space="preserve"> between the </w:t>
      </w:r>
      <w:r w:rsidR="00950C8D">
        <w:rPr>
          <w:rFonts w:ascii="Times New Roman" w:hAnsi="Times New Roman" w:cs="Times New Roman"/>
          <w:sz w:val="24"/>
        </w:rPr>
        <w:t>awards going to non-WS/ED projects</w:t>
      </w:r>
      <w:r w:rsidRPr="0089010D">
        <w:rPr>
          <w:rFonts w:ascii="Times New Roman" w:hAnsi="Times New Roman" w:cs="Times New Roman"/>
          <w:sz w:val="24"/>
        </w:rPr>
        <w:t xml:space="preserve"> and awards that go to WS/ED projects. As such, one of the most important criteri</w:t>
      </w:r>
      <w:r w:rsidR="00DE38D9" w:rsidRPr="0089010D">
        <w:rPr>
          <w:rFonts w:ascii="Times New Roman" w:hAnsi="Times New Roman" w:cs="Times New Roman"/>
          <w:sz w:val="24"/>
        </w:rPr>
        <w:t>a</w:t>
      </w:r>
      <w:r w:rsidRPr="0089010D">
        <w:rPr>
          <w:rFonts w:ascii="Times New Roman" w:hAnsi="Times New Roman" w:cs="Times New Roman"/>
          <w:sz w:val="24"/>
        </w:rPr>
        <w:t xml:space="preserve"> to evaluate for any policy </w:t>
      </w:r>
      <w:r w:rsidR="007A10A6">
        <w:rPr>
          <w:rFonts w:ascii="Times New Roman" w:hAnsi="Times New Roman" w:cs="Times New Roman"/>
          <w:sz w:val="24"/>
        </w:rPr>
        <w:t>option</w:t>
      </w:r>
      <w:r w:rsidRPr="0089010D">
        <w:rPr>
          <w:rFonts w:ascii="Times New Roman" w:hAnsi="Times New Roman" w:cs="Times New Roman"/>
          <w:sz w:val="24"/>
        </w:rPr>
        <w:t xml:space="preserve"> is how much that intervention would expand the </w:t>
      </w:r>
      <w:r w:rsidR="00950C8D">
        <w:rPr>
          <w:rFonts w:ascii="Times New Roman" w:hAnsi="Times New Roman" w:cs="Times New Roman"/>
          <w:sz w:val="24"/>
        </w:rPr>
        <w:t>share of total awards granted</w:t>
      </w:r>
      <w:r w:rsidRPr="0089010D">
        <w:rPr>
          <w:rFonts w:ascii="Times New Roman" w:hAnsi="Times New Roman" w:cs="Times New Roman"/>
          <w:sz w:val="24"/>
        </w:rPr>
        <w:t xml:space="preserve"> to WS/ED applicants. </w:t>
      </w:r>
      <w:r w:rsidR="00D3491B" w:rsidRPr="0089010D">
        <w:rPr>
          <w:rFonts w:ascii="Times New Roman" w:hAnsi="Times New Roman" w:cs="Times New Roman"/>
          <w:sz w:val="24"/>
        </w:rPr>
        <w:t xml:space="preserve">Practically, the report will evaluate the impact that each intervention had within its original context and use that to estimate the impact the intervention might have within the SBIR context. In order to execute this evaluation, the report will use publicly available datasets whenever possible, and peer-reviewed academic literature if there are no publicly available datasets. </w:t>
      </w:r>
    </w:p>
    <w:p w14:paraId="3DA0668E" w14:textId="15E62A77" w:rsidR="00EE7218" w:rsidRPr="00037E76" w:rsidRDefault="00EE7218" w:rsidP="001745D1">
      <w:pPr>
        <w:pStyle w:val="Heading2"/>
        <w:spacing w:line="276" w:lineRule="auto"/>
      </w:pPr>
      <w:bookmarkStart w:id="18" w:name="_Toc513010670"/>
      <w:r w:rsidRPr="00037E76">
        <w:t xml:space="preserve">Criteria </w:t>
      </w:r>
      <w:r w:rsidR="00D401F9">
        <w:t>2</w:t>
      </w:r>
      <w:r w:rsidRPr="00037E76">
        <w:t>: Political Feasibility</w:t>
      </w:r>
      <w:bookmarkEnd w:id="18"/>
    </w:p>
    <w:p w14:paraId="7679CA13" w14:textId="570A5A93" w:rsidR="002411F7" w:rsidRDefault="002411F7"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This evaluative criterion will discuss </w:t>
      </w:r>
      <w:r w:rsidR="00F138C5">
        <w:rPr>
          <w:rFonts w:ascii="Times New Roman" w:hAnsi="Times New Roman" w:cs="Times New Roman"/>
          <w:sz w:val="24"/>
        </w:rPr>
        <w:t>the political feasibility of policy implementation</w:t>
      </w:r>
      <w:r w:rsidRPr="0089010D">
        <w:rPr>
          <w:rFonts w:ascii="Times New Roman" w:hAnsi="Times New Roman" w:cs="Times New Roman"/>
          <w:sz w:val="24"/>
        </w:rPr>
        <w:t>, qualitatively assessing t</w:t>
      </w:r>
      <w:r w:rsidR="00F138C5">
        <w:rPr>
          <w:rFonts w:ascii="Times New Roman" w:hAnsi="Times New Roman" w:cs="Times New Roman"/>
          <w:sz w:val="24"/>
        </w:rPr>
        <w:t>hree key traits</w:t>
      </w:r>
      <w:r w:rsidRPr="0089010D">
        <w:rPr>
          <w:rFonts w:ascii="Times New Roman" w:hAnsi="Times New Roman" w:cs="Times New Roman"/>
          <w:sz w:val="24"/>
        </w:rPr>
        <w:t xml:space="preserve"> on a scale of 1 (None) to 5 (High). </w:t>
      </w:r>
      <w:r w:rsidR="00F138C5">
        <w:rPr>
          <w:rFonts w:ascii="Times New Roman" w:hAnsi="Times New Roman" w:cs="Times New Roman"/>
          <w:sz w:val="24"/>
        </w:rPr>
        <w:t xml:space="preserve">The traits assessed under this criterion are 1) whether the program requires new or amended legislation, 2) whether the program would have bipartisan support, and 3) whether the program would likely be implemented. </w:t>
      </w:r>
      <w:r w:rsidRPr="0089010D">
        <w:rPr>
          <w:rFonts w:ascii="Times New Roman" w:hAnsi="Times New Roman" w:cs="Times New Roman"/>
          <w:sz w:val="24"/>
        </w:rPr>
        <w:t xml:space="preserve">Understanding how involved the legislative or executive branches need to be is important to assessing the viability of an intervention because of the highly polarized political environment in those branches of government. </w:t>
      </w:r>
    </w:p>
    <w:p w14:paraId="3EE328EA" w14:textId="732DE7A7" w:rsidR="00EE7218" w:rsidRPr="00037E76" w:rsidRDefault="00EE7218" w:rsidP="001745D1">
      <w:pPr>
        <w:pStyle w:val="Heading2"/>
        <w:spacing w:line="276" w:lineRule="auto"/>
      </w:pPr>
      <w:bookmarkStart w:id="19" w:name="_Toc513010671"/>
      <w:r w:rsidRPr="00037E76">
        <w:t xml:space="preserve">Criteria </w:t>
      </w:r>
      <w:r w:rsidR="00D401F9">
        <w:t>3</w:t>
      </w:r>
      <w:r w:rsidRPr="00037E76">
        <w:t xml:space="preserve">: </w:t>
      </w:r>
      <w:r w:rsidR="00F138C5">
        <w:t>Program Cost</w:t>
      </w:r>
      <w:bookmarkEnd w:id="19"/>
    </w:p>
    <w:p w14:paraId="4ECAEE50" w14:textId="6D8ADD96" w:rsidR="002411F7" w:rsidRPr="0089010D" w:rsidRDefault="002411F7" w:rsidP="001745D1">
      <w:pPr>
        <w:spacing w:line="276" w:lineRule="auto"/>
        <w:rPr>
          <w:rFonts w:ascii="Times New Roman" w:hAnsi="Times New Roman" w:cs="Times New Roman"/>
          <w:sz w:val="24"/>
        </w:rPr>
      </w:pPr>
      <w:r w:rsidRPr="0089010D">
        <w:rPr>
          <w:rFonts w:ascii="Times New Roman" w:hAnsi="Times New Roman" w:cs="Times New Roman"/>
          <w:sz w:val="24"/>
        </w:rPr>
        <w:t>This criteri</w:t>
      </w:r>
      <w:r w:rsidR="00D80DDF" w:rsidRPr="0089010D">
        <w:rPr>
          <w:rFonts w:ascii="Times New Roman" w:hAnsi="Times New Roman" w:cs="Times New Roman"/>
          <w:sz w:val="24"/>
        </w:rPr>
        <w:t>on</w:t>
      </w:r>
      <w:r w:rsidRPr="0089010D">
        <w:rPr>
          <w:rFonts w:ascii="Times New Roman" w:hAnsi="Times New Roman" w:cs="Times New Roman"/>
          <w:sz w:val="24"/>
        </w:rPr>
        <w:t xml:space="preserve"> will attempt to estimate how much implementing a given policy </w:t>
      </w:r>
      <w:r w:rsidR="007A10A6">
        <w:rPr>
          <w:rFonts w:ascii="Times New Roman" w:hAnsi="Times New Roman" w:cs="Times New Roman"/>
          <w:sz w:val="24"/>
        </w:rPr>
        <w:t>option</w:t>
      </w:r>
      <w:r w:rsidR="007A10A6" w:rsidRPr="0089010D">
        <w:rPr>
          <w:rFonts w:ascii="Times New Roman" w:hAnsi="Times New Roman" w:cs="Times New Roman"/>
          <w:sz w:val="24"/>
        </w:rPr>
        <w:t xml:space="preserve"> </w:t>
      </w:r>
      <w:r w:rsidRPr="0089010D">
        <w:rPr>
          <w:rFonts w:ascii="Times New Roman" w:hAnsi="Times New Roman" w:cs="Times New Roman"/>
          <w:sz w:val="24"/>
        </w:rPr>
        <w:t xml:space="preserve">will cost each partner agency. </w:t>
      </w:r>
      <w:r w:rsidR="00D80DDF" w:rsidRPr="0089010D">
        <w:rPr>
          <w:rFonts w:ascii="Times New Roman" w:hAnsi="Times New Roman" w:cs="Times New Roman"/>
          <w:sz w:val="24"/>
        </w:rPr>
        <w:t>The report will base this metric on publicly available cost information.</w:t>
      </w:r>
      <w:r w:rsidR="00950C8D">
        <w:rPr>
          <w:rFonts w:ascii="Times New Roman" w:hAnsi="Times New Roman" w:cs="Times New Roman"/>
          <w:sz w:val="24"/>
        </w:rPr>
        <w:t xml:space="preserve"> If no costing information is available, the report will extrapolate costs from similar situations in order to estimate the potential cost of the option.</w:t>
      </w:r>
      <w:r w:rsidR="00D80DDF" w:rsidRPr="0089010D">
        <w:rPr>
          <w:rFonts w:ascii="Times New Roman" w:hAnsi="Times New Roman" w:cs="Times New Roman"/>
          <w:sz w:val="24"/>
        </w:rPr>
        <w:t xml:space="preserve"> </w:t>
      </w:r>
    </w:p>
    <w:p w14:paraId="3629B58D" w14:textId="49B11B96" w:rsidR="002411F7" w:rsidRPr="00037E76" w:rsidRDefault="002411F7" w:rsidP="001745D1">
      <w:pPr>
        <w:pStyle w:val="Heading2"/>
        <w:spacing w:line="276" w:lineRule="auto"/>
      </w:pPr>
      <w:bookmarkStart w:id="20" w:name="_Toc513010672"/>
      <w:r w:rsidRPr="00037E76">
        <w:t xml:space="preserve">Criteria </w:t>
      </w:r>
      <w:r w:rsidR="00D401F9">
        <w:t>4</w:t>
      </w:r>
      <w:r w:rsidRPr="00037E76">
        <w:t>: Cost-Effectiveness</w:t>
      </w:r>
      <w:bookmarkEnd w:id="20"/>
    </w:p>
    <w:p w14:paraId="7C747B55" w14:textId="1F344732" w:rsidR="00CB0AAA" w:rsidRPr="0044522F" w:rsidRDefault="00CB0AAA" w:rsidP="001745D1">
      <w:pPr>
        <w:spacing w:line="276" w:lineRule="auto"/>
        <w:rPr>
          <w:rFonts w:ascii="Times New Roman" w:hAnsi="Times New Roman" w:cs="Times New Roman"/>
          <w:sz w:val="24"/>
        </w:rPr>
      </w:pPr>
      <w:r w:rsidRPr="0044522F">
        <w:rPr>
          <w:rFonts w:ascii="Times New Roman" w:hAnsi="Times New Roman" w:cs="Times New Roman"/>
          <w:sz w:val="24"/>
        </w:rPr>
        <w:t xml:space="preserve">This criterion would establish the cost effectiveness of a given policy </w:t>
      </w:r>
      <w:r w:rsidR="007A10A6">
        <w:rPr>
          <w:rFonts w:ascii="Times New Roman" w:hAnsi="Times New Roman" w:cs="Times New Roman"/>
          <w:sz w:val="24"/>
        </w:rPr>
        <w:t>option</w:t>
      </w:r>
      <w:r w:rsidRPr="0044522F">
        <w:rPr>
          <w:rFonts w:ascii="Times New Roman" w:hAnsi="Times New Roman" w:cs="Times New Roman"/>
          <w:sz w:val="24"/>
        </w:rPr>
        <w:t xml:space="preserve"> by dividing the estimated percent </w:t>
      </w:r>
      <w:r w:rsidR="00263B4E">
        <w:rPr>
          <w:rFonts w:ascii="Times New Roman" w:hAnsi="Times New Roman" w:cs="Times New Roman"/>
          <w:sz w:val="24"/>
        </w:rPr>
        <w:t xml:space="preserve">point increase </w:t>
      </w:r>
      <w:r w:rsidRPr="0044522F">
        <w:rPr>
          <w:rFonts w:ascii="Times New Roman" w:hAnsi="Times New Roman" w:cs="Times New Roman"/>
          <w:sz w:val="24"/>
        </w:rPr>
        <w:t>of WS/ED individual</w:t>
      </w:r>
      <w:r w:rsidR="00263B4E">
        <w:rPr>
          <w:rFonts w:ascii="Times New Roman" w:hAnsi="Times New Roman" w:cs="Times New Roman"/>
          <w:sz w:val="24"/>
        </w:rPr>
        <w:t>s</w:t>
      </w:r>
      <w:r w:rsidRPr="0044522F">
        <w:rPr>
          <w:rFonts w:ascii="Times New Roman" w:hAnsi="Times New Roman" w:cs="Times New Roman"/>
          <w:sz w:val="24"/>
        </w:rPr>
        <w:t xml:space="preserve"> </w:t>
      </w:r>
      <w:r w:rsidR="00263B4E">
        <w:rPr>
          <w:rFonts w:ascii="Times New Roman" w:hAnsi="Times New Roman" w:cs="Times New Roman"/>
          <w:sz w:val="24"/>
        </w:rPr>
        <w:t>receiving</w:t>
      </w:r>
      <w:r w:rsidRPr="0044522F">
        <w:rPr>
          <w:rFonts w:ascii="Times New Roman" w:hAnsi="Times New Roman" w:cs="Times New Roman"/>
          <w:sz w:val="24"/>
        </w:rPr>
        <w:t xml:space="preserve"> SBIR</w:t>
      </w:r>
      <w:r w:rsidR="00263B4E">
        <w:rPr>
          <w:rFonts w:ascii="Times New Roman" w:hAnsi="Times New Roman" w:cs="Times New Roman"/>
          <w:sz w:val="24"/>
        </w:rPr>
        <w:t xml:space="preserve"> grants</w:t>
      </w:r>
      <w:r w:rsidRPr="0044522F">
        <w:rPr>
          <w:rFonts w:ascii="Times New Roman" w:hAnsi="Times New Roman" w:cs="Times New Roman"/>
          <w:sz w:val="24"/>
        </w:rPr>
        <w:t xml:space="preserve"> (Criterion </w:t>
      </w:r>
      <w:r w:rsidR="00263B4E">
        <w:rPr>
          <w:rFonts w:ascii="Times New Roman" w:hAnsi="Times New Roman" w:cs="Times New Roman"/>
          <w:sz w:val="24"/>
        </w:rPr>
        <w:t>1</w:t>
      </w:r>
      <w:r w:rsidRPr="0044522F">
        <w:rPr>
          <w:rFonts w:ascii="Times New Roman" w:hAnsi="Times New Roman" w:cs="Times New Roman"/>
          <w:sz w:val="24"/>
        </w:rPr>
        <w:t xml:space="preserve">) by the total estimated cost of implementing a gender-blind application process (Criterion </w:t>
      </w:r>
      <w:r w:rsidR="00263B4E">
        <w:rPr>
          <w:rFonts w:ascii="Times New Roman" w:hAnsi="Times New Roman" w:cs="Times New Roman"/>
          <w:sz w:val="24"/>
        </w:rPr>
        <w:t>3</w:t>
      </w:r>
      <w:r w:rsidRPr="0044522F">
        <w:rPr>
          <w:rFonts w:ascii="Times New Roman" w:hAnsi="Times New Roman" w:cs="Times New Roman"/>
          <w:sz w:val="24"/>
        </w:rPr>
        <w:t>). The analysis would then quali</w:t>
      </w:r>
      <w:r w:rsidR="00950C8D">
        <w:rPr>
          <w:rFonts w:ascii="Times New Roman" w:hAnsi="Times New Roman" w:cs="Times New Roman"/>
          <w:sz w:val="24"/>
        </w:rPr>
        <w:t>tatively assess</w:t>
      </w:r>
      <w:r w:rsidRPr="0044522F">
        <w:rPr>
          <w:rFonts w:ascii="Times New Roman" w:hAnsi="Times New Roman" w:cs="Times New Roman"/>
          <w:sz w:val="24"/>
        </w:rPr>
        <w:t xml:space="preserve"> the estimate </w:t>
      </w:r>
      <w:r w:rsidR="00950C8D">
        <w:rPr>
          <w:rFonts w:ascii="Times New Roman" w:hAnsi="Times New Roman" w:cs="Times New Roman"/>
          <w:sz w:val="24"/>
        </w:rPr>
        <w:t xml:space="preserve">based </w:t>
      </w:r>
      <w:r w:rsidRPr="0044522F">
        <w:rPr>
          <w:rFonts w:ascii="Times New Roman" w:hAnsi="Times New Roman" w:cs="Times New Roman"/>
          <w:sz w:val="24"/>
        </w:rPr>
        <w:t>on current economic indicators to determine whether the outcome is likely to be higher, lower, or on par with the estimate.</w:t>
      </w:r>
    </w:p>
    <w:p w14:paraId="04DEC486" w14:textId="265F0101" w:rsidR="00A16072" w:rsidRDefault="00A16072" w:rsidP="001745D1">
      <w:pPr>
        <w:pStyle w:val="Heading1"/>
        <w:spacing w:line="276" w:lineRule="auto"/>
        <w:rPr>
          <w:rFonts w:cs="Times New Roman"/>
        </w:rPr>
      </w:pPr>
      <w:bookmarkStart w:id="21" w:name="_Toc513010673"/>
      <w:r w:rsidRPr="00037E76">
        <w:rPr>
          <w:rFonts w:cs="Times New Roman"/>
        </w:rPr>
        <w:t xml:space="preserve">Policy </w:t>
      </w:r>
      <w:r w:rsidR="008D116F">
        <w:rPr>
          <w:rFonts w:cs="Times New Roman"/>
        </w:rPr>
        <w:t>Options</w:t>
      </w:r>
      <w:bookmarkEnd w:id="21"/>
    </w:p>
    <w:p w14:paraId="3337679E" w14:textId="44495705" w:rsidR="00473BAB" w:rsidRPr="00473BAB" w:rsidRDefault="00473BAB" w:rsidP="001745D1">
      <w:pPr>
        <w:spacing w:line="276" w:lineRule="auto"/>
        <w:rPr>
          <w:rFonts w:ascii="Times New Roman" w:hAnsi="Times New Roman" w:cs="Times New Roman"/>
          <w:sz w:val="24"/>
          <w:szCs w:val="24"/>
        </w:rPr>
      </w:pPr>
      <w:r>
        <w:rPr>
          <w:rFonts w:ascii="Times New Roman" w:hAnsi="Times New Roman" w:cs="Times New Roman"/>
          <w:sz w:val="24"/>
          <w:szCs w:val="24"/>
        </w:rPr>
        <w:t xml:space="preserve">This report considers four potential </w:t>
      </w:r>
      <w:r w:rsidR="007A10A6">
        <w:rPr>
          <w:rFonts w:ascii="Times New Roman" w:hAnsi="Times New Roman" w:cs="Times New Roman"/>
          <w:sz w:val="24"/>
          <w:szCs w:val="24"/>
        </w:rPr>
        <w:t>options</w:t>
      </w:r>
      <w:r>
        <w:rPr>
          <w:rFonts w:ascii="Times New Roman" w:hAnsi="Times New Roman" w:cs="Times New Roman"/>
          <w:sz w:val="24"/>
          <w:szCs w:val="24"/>
        </w:rPr>
        <w:t xml:space="preserve">: letting present trends continue, implementing a gender-blind application process, creating mentorship programs for potential WS/ED applicants, and instituting the DoE Phase 0 grant program across all SBIR partner agency programs. These </w:t>
      </w:r>
      <w:r w:rsidR="007A10A6">
        <w:rPr>
          <w:rFonts w:ascii="Times New Roman" w:hAnsi="Times New Roman" w:cs="Times New Roman"/>
          <w:sz w:val="24"/>
          <w:szCs w:val="24"/>
        </w:rPr>
        <w:t>option</w:t>
      </w:r>
      <w:r>
        <w:rPr>
          <w:rFonts w:ascii="Times New Roman" w:hAnsi="Times New Roman" w:cs="Times New Roman"/>
          <w:sz w:val="24"/>
          <w:szCs w:val="24"/>
        </w:rPr>
        <w:t xml:space="preserve">s will be evaluated based on </w:t>
      </w:r>
      <w:r w:rsidR="0019674D">
        <w:rPr>
          <w:rFonts w:ascii="Times New Roman" w:hAnsi="Times New Roman" w:cs="Times New Roman"/>
          <w:sz w:val="24"/>
          <w:szCs w:val="24"/>
        </w:rPr>
        <w:t>four</w:t>
      </w:r>
      <w:r>
        <w:rPr>
          <w:rFonts w:ascii="Times New Roman" w:hAnsi="Times New Roman" w:cs="Times New Roman"/>
          <w:sz w:val="24"/>
          <w:szCs w:val="24"/>
        </w:rPr>
        <w:t xml:space="preserve"> criteria: share of funding awarded to WS/ED projects, political feasibility, cost-effectiveness</w:t>
      </w:r>
      <w:r w:rsidR="0019674D">
        <w:rPr>
          <w:rFonts w:ascii="Times New Roman" w:hAnsi="Times New Roman" w:cs="Times New Roman"/>
          <w:sz w:val="24"/>
          <w:szCs w:val="24"/>
        </w:rPr>
        <w:t>, and sensitivity to changes in cost and effect</w:t>
      </w:r>
      <w:r>
        <w:rPr>
          <w:rFonts w:ascii="Times New Roman" w:hAnsi="Times New Roman" w:cs="Times New Roman"/>
          <w:sz w:val="24"/>
          <w:szCs w:val="24"/>
        </w:rPr>
        <w:t xml:space="preserve">. </w:t>
      </w:r>
      <w:r w:rsidR="0019674D">
        <w:rPr>
          <w:rFonts w:ascii="Times New Roman" w:hAnsi="Times New Roman" w:cs="Times New Roman"/>
          <w:sz w:val="24"/>
          <w:szCs w:val="24"/>
        </w:rPr>
        <w:t xml:space="preserve">This report proposes </w:t>
      </w:r>
      <w:r w:rsidR="007A10A6">
        <w:rPr>
          <w:rFonts w:ascii="Times New Roman" w:hAnsi="Times New Roman" w:cs="Times New Roman"/>
          <w:sz w:val="24"/>
          <w:szCs w:val="24"/>
        </w:rPr>
        <w:t xml:space="preserve">that, for </w:t>
      </w:r>
      <w:r w:rsidR="0019674D">
        <w:rPr>
          <w:rFonts w:ascii="Times New Roman" w:hAnsi="Times New Roman" w:cs="Times New Roman"/>
          <w:sz w:val="24"/>
          <w:szCs w:val="24"/>
        </w:rPr>
        <w:t xml:space="preserve">all of these </w:t>
      </w:r>
      <w:r w:rsidR="007A10A6">
        <w:rPr>
          <w:rFonts w:ascii="Times New Roman" w:hAnsi="Times New Roman" w:cs="Times New Roman"/>
          <w:sz w:val="24"/>
          <w:szCs w:val="24"/>
        </w:rPr>
        <w:t>option</w:t>
      </w:r>
      <w:r w:rsidR="0019674D">
        <w:rPr>
          <w:rFonts w:ascii="Times New Roman" w:hAnsi="Times New Roman" w:cs="Times New Roman"/>
          <w:sz w:val="24"/>
          <w:szCs w:val="24"/>
        </w:rPr>
        <w:t>s</w:t>
      </w:r>
      <w:r w:rsidR="007A10A6">
        <w:rPr>
          <w:rFonts w:ascii="Times New Roman" w:hAnsi="Times New Roman" w:cs="Times New Roman"/>
          <w:sz w:val="24"/>
          <w:szCs w:val="24"/>
        </w:rPr>
        <w:t xml:space="preserve">, whichever one is </w:t>
      </w:r>
      <w:r w:rsidR="00B77CBE">
        <w:rPr>
          <w:rFonts w:ascii="Times New Roman" w:hAnsi="Times New Roman" w:cs="Times New Roman"/>
          <w:sz w:val="24"/>
          <w:szCs w:val="24"/>
        </w:rPr>
        <w:t xml:space="preserve">ultimately </w:t>
      </w:r>
      <w:r w:rsidR="007A10A6">
        <w:rPr>
          <w:rFonts w:ascii="Times New Roman" w:hAnsi="Times New Roman" w:cs="Times New Roman"/>
          <w:sz w:val="24"/>
          <w:szCs w:val="24"/>
        </w:rPr>
        <w:t>adopted should be enacted</w:t>
      </w:r>
      <w:r w:rsidR="0019674D">
        <w:rPr>
          <w:rFonts w:ascii="Times New Roman" w:hAnsi="Times New Roman" w:cs="Times New Roman"/>
          <w:sz w:val="24"/>
          <w:szCs w:val="24"/>
        </w:rPr>
        <w:t xml:space="preserve"> in concert with the National Academy’s recommendation of changing the SBA definition of “socially and economically disadvantaged” to more accurately reflect the specific demographic context</w:t>
      </w:r>
      <w:r w:rsidR="00950C8D">
        <w:rPr>
          <w:rFonts w:ascii="Times New Roman" w:hAnsi="Times New Roman" w:cs="Times New Roman"/>
          <w:sz w:val="24"/>
          <w:szCs w:val="24"/>
        </w:rPr>
        <w:t xml:space="preserve"> with</w:t>
      </w:r>
      <w:r w:rsidR="0019674D">
        <w:rPr>
          <w:rFonts w:ascii="Times New Roman" w:hAnsi="Times New Roman" w:cs="Times New Roman"/>
          <w:sz w:val="24"/>
          <w:szCs w:val="24"/>
        </w:rPr>
        <w:t>in entrepreneurship.</w:t>
      </w:r>
    </w:p>
    <w:p w14:paraId="6BA613FF" w14:textId="4975970C" w:rsidR="00B30881" w:rsidRPr="00B30881" w:rsidRDefault="008D116F" w:rsidP="001745D1">
      <w:pPr>
        <w:pStyle w:val="Heading2"/>
        <w:spacing w:line="276" w:lineRule="auto"/>
      </w:pPr>
      <w:bookmarkStart w:id="22" w:name="_Toc513010674"/>
      <w:r>
        <w:t>Option</w:t>
      </w:r>
      <w:r w:rsidR="00B30881" w:rsidRPr="00B30881">
        <w:t xml:space="preserve"> 1: Let Present Trends Continue</w:t>
      </w:r>
      <w:bookmarkEnd w:id="22"/>
    </w:p>
    <w:p w14:paraId="5D5A06D6" w14:textId="2DDE61B7" w:rsidR="00B30881" w:rsidRPr="0089010D" w:rsidRDefault="009950F1"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The SBIR represents an important part of the US entrepreneurship economy. While there are funding discrepancies in how SBIR reaches out to and grants awards to WS/ED individuals, drastic change may inhibit the program’s work in bridging the gap between research and commercialization. </w:t>
      </w:r>
      <w:r w:rsidR="00B77CBE" w:rsidRPr="00B77CBE">
        <w:rPr>
          <w:rFonts w:ascii="Times New Roman" w:hAnsi="Times New Roman" w:cs="Times New Roman"/>
          <w:sz w:val="24"/>
        </w:rPr>
        <w:t>Given the evidence presented in the beginning of this report, this option does not appear to increase the share of awards going to WS/ED applicants.</w:t>
      </w:r>
    </w:p>
    <w:p w14:paraId="47F09A8D" w14:textId="0F07B495" w:rsidR="00B30881" w:rsidRPr="00B30881" w:rsidRDefault="008D116F" w:rsidP="001745D1">
      <w:pPr>
        <w:pStyle w:val="Heading2"/>
        <w:spacing w:line="276" w:lineRule="auto"/>
      </w:pPr>
      <w:bookmarkStart w:id="23" w:name="_Toc513010675"/>
      <w:r>
        <w:t>Option</w:t>
      </w:r>
      <w:r w:rsidR="00B30881" w:rsidRPr="00B30881">
        <w:t xml:space="preserve"> </w:t>
      </w:r>
      <w:r w:rsidR="005C64C3">
        <w:t>2</w:t>
      </w:r>
      <w:r w:rsidR="00B30881" w:rsidRPr="00B30881">
        <w:t xml:space="preserve">: </w:t>
      </w:r>
      <w:r w:rsidR="005C64C3">
        <w:t>Implement a</w:t>
      </w:r>
      <w:r w:rsidR="00DD4AAA">
        <w:t>n</w:t>
      </w:r>
      <w:r w:rsidR="005C64C3">
        <w:t xml:space="preserve"> </w:t>
      </w:r>
      <w:r w:rsidR="00315082">
        <w:t>Identity</w:t>
      </w:r>
      <w:r w:rsidR="005C64C3">
        <w:t xml:space="preserve">-Blind </w:t>
      </w:r>
      <w:r w:rsidR="00315082">
        <w:t>A</w:t>
      </w:r>
      <w:r w:rsidR="005C64C3">
        <w:t>pplication</w:t>
      </w:r>
      <w:r w:rsidR="00315082">
        <w:t xml:space="preserve"> Evaluation</w:t>
      </w:r>
      <w:r w:rsidR="005C64C3">
        <w:t xml:space="preserve"> </w:t>
      </w:r>
      <w:r w:rsidR="00315082">
        <w:t>P</w:t>
      </w:r>
      <w:r w:rsidR="005C64C3">
        <w:t>rocess</w:t>
      </w:r>
      <w:bookmarkEnd w:id="23"/>
    </w:p>
    <w:p w14:paraId="7465E5F1" w14:textId="35A75FC4" w:rsidR="00B30881" w:rsidRPr="0089010D" w:rsidRDefault="005C64C3" w:rsidP="001745D1">
      <w:pPr>
        <w:spacing w:line="276" w:lineRule="auto"/>
        <w:rPr>
          <w:rFonts w:ascii="Times New Roman" w:hAnsi="Times New Roman" w:cs="Times New Roman"/>
          <w:sz w:val="24"/>
        </w:rPr>
      </w:pPr>
      <w:r w:rsidRPr="0089010D">
        <w:rPr>
          <w:rFonts w:ascii="Times New Roman" w:hAnsi="Times New Roman" w:cs="Times New Roman"/>
          <w:sz w:val="24"/>
        </w:rPr>
        <w:t>The DoE report suggests that instituting a</w:t>
      </w:r>
      <w:r w:rsidR="00DD4AAA">
        <w:rPr>
          <w:rFonts w:ascii="Times New Roman" w:hAnsi="Times New Roman" w:cs="Times New Roman"/>
          <w:sz w:val="24"/>
        </w:rPr>
        <w:t>n</w:t>
      </w:r>
      <w:r w:rsidRPr="0089010D">
        <w:rPr>
          <w:rFonts w:ascii="Times New Roman" w:hAnsi="Times New Roman" w:cs="Times New Roman"/>
          <w:sz w:val="24"/>
        </w:rPr>
        <w:t xml:space="preserve"> </w:t>
      </w:r>
      <w:r w:rsidR="00315082">
        <w:rPr>
          <w:rFonts w:ascii="Times New Roman" w:hAnsi="Times New Roman" w:cs="Times New Roman"/>
          <w:sz w:val="24"/>
        </w:rPr>
        <w:t>identity</w:t>
      </w:r>
      <w:r w:rsidRPr="0089010D">
        <w:rPr>
          <w:rFonts w:ascii="Times New Roman" w:hAnsi="Times New Roman" w:cs="Times New Roman"/>
          <w:sz w:val="24"/>
        </w:rPr>
        <w:t xml:space="preserve">-blind application </w:t>
      </w:r>
      <w:r w:rsidR="00315082">
        <w:rPr>
          <w:rFonts w:ascii="Times New Roman" w:hAnsi="Times New Roman" w:cs="Times New Roman"/>
          <w:sz w:val="24"/>
        </w:rPr>
        <w:t xml:space="preserve">evaluation </w:t>
      </w:r>
      <w:r w:rsidRPr="0089010D">
        <w:rPr>
          <w:rFonts w:ascii="Times New Roman" w:hAnsi="Times New Roman" w:cs="Times New Roman"/>
          <w:sz w:val="24"/>
        </w:rPr>
        <w:t>process might lead to WS/ED projects having a higher share of total SBIR awards. This expectation has been validated within the context of the orchestra hiring process and</w:t>
      </w:r>
      <w:r w:rsidR="00A45D8D">
        <w:rPr>
          <w:rFonts w:ascii="Times New Roman" w:hAnsi="Times New Roman" w:cs="Times New Roman"/>
          <w:sz w:val="24"/>
        </w:rPr>
        <w:t xml:space="preserve"> by the</w:t>
      </w:r>
      <w:r w:rsidRPr="0089010D">
        <w:rPr>
          <w:rFonts w:ascii="Times New Roman" w:hAnsi="Times New Roman" w:cs="Times New Roman"/>
          <w:sz w:val="24"/>
        </w:rPr>
        <w:t xml:space="preserve"> advent of third party services creating </w:t>
      </w:r>
      <w:r w:rsidR="00315082">
        <w:rPr>
          <w:rFonts w:ascii="Times New Roman" w:hAnsi="Times New Roman" w:cs="Times New Roman"/>
          <w:sz w:val="24"/>
        </w:rPr>
        <w:t>identity</w:t>
      </w:r>
      <w:r w:rsidRPr="0089010D">
        <w:rPr>
          <w:rFonts w:ascii="Times New Roman" w:hAnsi="Times New Roman" w:cs="Times New Roman"/>
          <w:sz w:val="24"/>
        </w:rPr>
        <w:t xml:space="preserve">-blind application processes. </w:t>
      </w:r>
    </w:p>
    <w:p w14:paraId="28407986" w14:textId="4B998D26" w:rsidR="00B30881" w:rsidRPr="00B30881" w:rsidRDefault="008D116F" w:rsidP="001745D1">
      <w:pPr>
        <w:pStyle w:val="Heading2"/>
        <w:spacing w:line="276" w:lineRule="auto"/>
      </w:pPr>
      <w:bookmarkStart w:id="24" w:name="_Toc513010676"/>
      <w:r>
        <w:t>Option</w:t>
      </w:r>
      <w:r w:rsidR="00B30881" w:rsidRPr="00B30881">
        <w:t xml:space="preserve"> </w:t>
      </w:r>
      <w:r w:rsidR="005C64C3">
        <w:t>3</w:t>
      </w:r>
      <w:r w:rsidR="00B30881" w:rsidRPr="00B30881">
        <w:t xml:space="preserve">: </w:t>
      </w:r>
      <w:r w:rsidR="005C64C3">
        <w:t>Create Mentorship programs for Potential WS/ED applicants</w:t>
      </w:r>
      <w:bookmarkEnd w:id="24"/>
    </w:p>
    <w:p w14:paraId="36179908" w14:textId="5994DF5D" w:rsidR="00A96CA3" w:rsidRPr="0089010D" w:rsidRDefault="005C64C3"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The DoE report also suggests that creating a mentorship program which pairs </w:t>
      </w:r>
      <w:r w:rsidR="00CF56AD">
        <w:rPr>
          <w:rFonts w:ascii="Times New Roman" w:hAnsi="Times New Roman" w:cs="Times New Roman"/>
          <w:sz w:val="24"/>
        </w:rPr>
        <w:t>Phase 1</w:t>
      </w:r>
      <w:r w:rsidRPr="0089010D">
        <w:rPr>
          <w:rFonts w:ascii="Times New Roman" w:hAnsi="Times New Roman" w:cs="Times New Roman"/>
          <w:sz w:val="24"/>
        </w:rPr>
        <w:t xml:space="preserve"> awardees with potential WS/ED applicants may increase the share of WS/ED applications received and WS/ED projects receiving a grant. This expectation has its foundations in NSF</w:t>
      </w:r>
      <w:r w:rsidR="00950C8D">
        <w:rPr>
          <w:rFonts w:ascii="Times New Roman" w:hAnsi="Times New Roman" w:cs="Times New Roman"/>
          <w:sz w:val="24"/>
        </w:rPr>
        <w:t xml:space="preserve"> studies</w:t>
      </w:r>
      <w:r w:rsidRPr="0089010D">
        <w:rPr>
          <w:rFonts w:ascii="Times New Roman" w:hAnsi="Times New Roman" w:cs="Times New Roman"/>
          <w:sz w:val="24"/>
        </w:rPr>
        <w:t xml:space="preserve"> and </w:t>
      </w:r>
      <w:r w:rsidR="00A96CA3" w:rsidRPr="0089010D">
        <w:rPr>
          <w:rFonts w:ascii="Times New Roman" w:hAnsi="Times New Roman" w:cs="Times New Roman"/>
          <w:sz w:val="24"/>
        </w:rPr>
        <w:t xml:space="preserve">private industry </w:t>
      </w:r>
      <w:r w:rsidR="00950C8D">
        <w:rPr>
          <w:rFonts w:ascii="Times New Roman" w:hAnsi="Times New Roman" w:cs="Times New Roman"/>
          <w:sz w:val="24"/>
        </w:rPr>
        <w:t>observations</w:t>
      </w:r>
      <w:r w:rsidR="00B90402" w:rsidRPr="0089010D">
        <w:rPr>
          <w:rFonts w:ascii="Times New Roman" w:hAnsi="Times New Roman" w:cs="Times New Roman"/>
          <w:sz w:val="24"/>
        </w:rPr>
        <w:t>.</w:t>
      </w:r>
    </w:p>
    <w:p w14:paraId="130B077F" w14:textId="45AF4655" w:rsidR="00557CA1" w:rsidRDefault="008D116F" w:rsidP="001745D1">
      <w:pPr>
        <w:pStyle w:val="Heading2"/>
        <w:spacing w:line="276" w:lineRule="auto"/>
      </w:pPr>
      <w:bookmarkStart w:id="25" w:name="_Toc513010677"/>
      <w:r>
        <w:t>Option</w:t>
      </w:r>
      <w:r w:rsidR="00557CA1" w:rsidRPr="00B30881">
        <w:t xml:space="preserve"> </w:t>
      </w:r>
      <w:r w:rsidR="00557CA1">
        <w:t>4</w:t>
      </w:r>
      <w:r w:rsidR="00557CA1" w:rsidRPr="00B30881">
        <w:t xml:space="preserve">: </w:t>
      </w:r>
      <w:r w:rsidR="00557CA1">
        <w:t>Expand the DoE Phase 0 Initiative</w:t>
      </w:r>
      <w:bookmarkEnd w:id="25"/>
    </w:p>
    <w:p w14:paraId="0A735BB1" w14:textId="65E657C9" w:rsidR="00473BAB" w:rsidRPr="00473BAB" w:rsidRDefault="00473BAB" w:rsidP="001745D1">
      <w:pPr>
        <w:spacing w:line="276" w:lineRule="auto"/>
        <w:rPr>
          <w:rFonts w:ascii="Times New Roman" w:hAnsi="Times New Roman" w:cs="Times New Roman"/>
          <w:sz w:val="24"/>
          <w:szCs w:val="24"/>
        </w:rPr>
      </w:pPr>
      <w:r>
        <w:rPr>
          <w:rFonts w:ascii="Times New Roman" w:hAnsi="Times New Roman" w:cs="Times New Roman"/>
          <w:sz w:val="24"/>
          <w:szCs w:val="24"/>
        </w:rPr>
        <w:t>The DoE report also cites the Phase 0 grant, a program that the Department started in 2014. This grant program, which was specifically designed to prepare WS/ED applicants for Phase I grant evaluation has now been in place for four years.</w:t>
      </w:r>
      <w:r w:rsidR="00950C8D">
        <w:rPr>
          <w:rFonts w:ascii="Times New Roman" w:hAnsi="Times New Roman" w:cs="Times New Roman"/>
          <w:sz w:val="24"/>
          <w:szCs w:val="24"/>
        </w:rPr>
        <w:t xml:space="preserve"> This report will build an estimate from the preliminary data provided by </w:t>
      </w:r>
      <w:r w:rsidR="00CF56AD">
        <w:rPr>
          <w:rFonts w:ascii="Times New Roman" w:hAnsi="Times New Roman" w:cs="Times New Roman"/>
          <w:sz w:val="24"/>
          <w:szCs w:val="24"/>
        </w:rPr>
        <w:t>the DoE</w:t>
      </w:r>
      <w:r w:rsidR="00D013E5">
        <w:rPr>
          <w:rFonts w:ascii="Times New Roman" w:hAnsi="Times New Roman" w:cs="Times New Roman"/>
          <w:sz w:val="24"/>
          <w:szCs w:val="24"/>
        </w:rPr>
        <w:t xml:space="preserve"> and studies done on college advising.</w:t>
      </w:r>
    </w:p>
    <w:p w14:paraId="6D957EB6" w14:textId="56886AD5" w:rsidR="00A16072" w:rsidRDefault="001E2F91" w:rsidP="001745D1">
      <w:pPr>
        <w:pStyle w:val="Heading1"/>
        <w:spacing w:line="276" w:lineRule="auto"/>
        <w:rPr>
          <w:rFonts w:cs="Times New Roman"/>
        </w:rPr>
      </w:pPr>
      <w:bookmarkStart w:id="26" w:name="_Toc513010678"/>
      <w:r>
        <w:rPr>
          <w:rFonts w:cs="Times New Roman"/>
        </w:rPr>
        <w:t xml:space="preserve">Data </w:t>
      </w:r>
      <w:r w:rsidR="00B77CBE">
        <w:rPr>
          <w:rFonts w:cs="Times New Roman"/>
        </w:rPr>
        <w:t>Analysis</w:t>
      </w:r>
      <w:bookmarkEnd w:id="26"/>
    </w:p>
    <w:p w14:paraId="2577F7F4" w14:textId="40A8AA9D" w:rsidR="00F138C5" w:rsidRDefault="008D116F" w:rsidP="001745D1">
      <w:pPr>
        <w:pStyle w:val="Heading2"/>
        <w:spacing w:line="276" w:lineRule="auto"/>
      </w:pPr>
      <w:bookmarkStart w:id="27" w:name="_Toc513010679"/>
      <w:r>
        <w:t xml:space="preserve">Option </w:t>
      </w:r>
      <w:r w:rsidR="00F138C5">
        <w:t>1: Let Present Trends Continue</w:t>
      </w:r>
      <w:bookmarkEnd w:id="27"/>
    </w:p>
    <w:p w14:paraId="7A1421B1" w14:textId="4CE991F1" w:rsidR="004253D4" w:rsidRDefault="006264BE" w:rsidP="001745D1">
      <w:pPr>
        <w:spacing w:line="276" w:lineRule="auto"/>
        <w:rPr>
          <w:rFonts w:ascii="Times New Roman" w:hAnsi="Times New Roman" w:cs="Times New Roman"/>
          <w:sz w:val="24"/>
        </w:rPr>
      </w:pPr>
      <w:r>
        <w:rPr>
          <w:rFonts w:ascii="Times New Roman" w:hAnsi="Times New Roman" w:cs="Times New Roman"/>
          <w:sz w:val="24"/>
        </w:rPr>
        <w:t>It is possible for the government to continue running the SBIR program as it is currently structured. This option is the most politically feasible</w:t>
      </w:r>
      <w:r w:rsidR="00CF56AD">
        <w:rPr>
          <w:rFonts w:ascii="Times New Roman" w:hAnsi="Times New Roman" w:cs="Times New Roman"/>
          <w:sz w:val="24"/>
        </w:rPr>
        <w:t xml:space="preserve"> </w:t>
      </w:r>
      <w:r>
        <w:rPr>
          <w:rFonts w:ascii="Times New Roman" w:hAnsi="Times New Roman" w:cs="Times New Roman"/>
          <w:sz w:val="24"/>
        </w:rPr>
        <w:t>and cheapest option, since</w:t>
      </w:r>
      <w:r w:rsidR="00D013E5">
        <w:rPr>
          <w:rFonts w:ascii="Times New Roman" w:hAnsi="Times New Roman" w:cs="Times New Roman"/>
          <w:sz w:val="24"/>
        </w:rPr>
        <w:t xml:space="preserve"> </w:t>
      </w:r>
      <w:r w:rsidR="00D013E5" w:rsidRPr="00D013E5">
        <w:rPr>
          <w:rFonts w:ascii="Times New Roman" w:hAnsi="Times New Roman" w:cs="Times New Roman"/>
          <w:sz w:val="24"/>
        </w:rPr>
        <w:t xml:space="preserve">1) the program </w:t>
      </w:r>
      <w:r w:rsidR="00012C12">
        <w:rPr>
          <w:rFonts w:ascii="Times New Roman" w:hAnsi="Times New Roman" w:cs="Times New Roman"/>
          <w:sz w:val="24"/>
        </w:rPr>
        <w:t xml:space="preserve">does not </w:t>
      </w:r>
      <w:r w:rsidR="00D013E5" w:rsidRPr="00D013E5">
        <w:rPr>
          <w:rFonts w:ascii="Times New Roman" w:hAnsi="Times New Roman" w:cs="Times New Roman"/>
          <w:sz w:val="24"/>
        </w:rPr>
        <w:t xml:space="preserve">require new or amended legislation, 2) </w:t>
      </w:r>
      <w:r w:rsidR="00012C12">
        <w:rPr>
          <w:rFonts w:ascii="Times New Roman" w:hAnsi="Times New Roman" w:cs="Times New Roman"/>
          <w:sz w:val="24"/>
        </w:rPr>
        <w:t xml:space="preserve">by extension, </w:t>
      </w:r>
      <w:r w:rsidR="00D013E5" w:rsidRPr="00D013E5">
        <w:rPr>
          <w:rFonts w:ascii="Times New Roman" w:hAnsi="Times New Roman" w:cs="Times New Roman"/>
          <w:sz w:val="24"/>
        </w:rPr>
        <w:t xml:space="preserve">the program would </w:t>
      </w:r>
      <w:r w:rsidR="00012C12">
        <w:rPr>
          <w:rFonts w:ascii="Times New Roman" w:hAnsi="Times New Roman" w:cs="Times New Roman"/>
          <w:sz w:val="24"/>
        </w:rPr>
        <w:t>not need</w:t>
      </w:r>
      <w:r w:rsidR="00D013E5" w:rsidRPr="00D013E5">
        <w:rPr>
          <w:rFonts w:ascii="Times New Roman" w:hAnsi="Times New Roman" w:cs="Times New Roman"/>
          <w:sz w:val="24"/>
        </w:rPr>
        <w:t xml:space="preserve"> bipartisan support, and 3) </w:t>
      </w:r>
      <w:r w:rsidR="00012C12">
        <w:rPr>
          <w:rFonts w:ascii="Times New Roman" w:hAnsi="Times New Roman" w:cs="Times New Roman"/>
          <w:sz w:val="24"/>
        </w:rPr>
        <w:t xml:space="preserve">no new </w:t>
      </w:r>
      <w:r w:rsidR="00D013E5" w:rsidRPr="00D013E5">
        <w:rPr>
          <w:rFonts w:ascii="Times New Roman" w:hAnsi="Times New Roman" w:cs="Times New Roman"/>
          <w:sz w:val="24"/>
        </w:rPr>
        <w:t xml:space="preserve">program would </w:t>
      </w:r>
      <w:r w:rsidR="00012C12">
        <w:rPr>
          <w:rFonts w:ascii="Times New Roman" w:hAnsi="Times New Roman" w:cs="Times New Roman"/>
          <w:sz w:val="24"/>
        </w:rPr>
        <w:t>need to</w:t>
      </w:r>
      <w:r w:rsidR="00D013E5" w:rsidRPr="00D013E5">
        <w:rPr>
          <w:rFonts w:ascii="Times New Roman" w:hAnsi="Times New Roman" w:cs="Times New Roman"/>
          <w:sz w:val="24"/>
        </w:rPr>
        <w:t xml:space="preserve"> be implemented</w:t>
      </w:r>
      <w:r w:rsidR="007C41AB">
        <w:rPr>
          <w:rFonts w:ascii="Times New Roman" w:hAnsi="Times New Roman" w:cs="Times New Roman"/>
          <w:sz w:val="24"/>
        </w:rPr>
        <w:t xml:space="preserve">. </w:t>
      </w:r>
      <w:r w:rsidR="00CF56AD">
        <w:rPr>
          <w:rFonts w:ascii="Times New Roman" w:hAnsi="Times New Roman" w:cs="Times New Roman"/>
          <w:sz w:val="24"/>
        </w:rPr>
        <w:t>Thus, the report rates th</w:t>
      </w:r>
      <w:r w:rsidR="00012C12">
        <w:rPr>
          <w:rFonts w:ascii="Times New Roman" w:hAnsi="Times New Roman" w:cs="Times New Roman"/>
          <w:sz w:val="24"/>
        </w:rPr>
        <w:t>is option’s</w:t>
      </w:r>
      <w:r w:rsidR="00CF56AD">
        <w:rPr>
          <w:rFonts w:ascii="Times New Roman" w:hAnsi="Times New Roman" w:cs="Times New Roman"/>
          <w:sz w:val="24"/>
        </w:rPr>
        <w:t xml:space="preserve"> political feasibility at a 5. </w:t>
      </w:r>
      <w:r w:rsidR="007C41AB">
        <w:rPr>
          <w:rFonts w:ascii="Times New Roman" w:hAnsi="Times New Roman" w:cs="Times New Roman"/>
          <w:sz w:val="24"/>
        </w:rPr>
        <w:t>However, there are serious concerns with the equity of maintaining current trends.</w:t>
      </w:r>
      <w:r w:rsidR="00637530">
        <w:rPr>
          <w:rFonts w:ascii="Times New Roman" w:hAnsi="Times New Roman" w:cs="Times New Roman"/>
          <w:sz w:val="24"/>
        </w:rPr>
        <w:t xml:space="preserve"> </w:t>
      </w:r>
      <w:r w:rsidR="00CD2D4B">
        <w:rPr>
          <w:rFonts w:ascii="Times New Roman" w:hAnsi="Times New Roman" w:cs="Times New Roman"/>
          <w:sz w:val="24"/>
        </w:rPr>
        <w:t xml:space="preserve">Given the evidence presented in the beginning of this report, this option does not appear to increase the share of awards going to WS/ED applicants. Therefore, this option will form the baseline </w:t>
      </w:r>
      <w:r w:rsidR="009C1ED2">
        <w:rPr>
          <w:rFonts w:ascii="Times New Roman" w:hAnsi="Times New Roman" w:cs="Times New Roman"/>
          <w:sz w:val="24"/>
        </w:rPr>
        <w:t xml:space="preserve">(no effect) </w:t>
      </w:r>
      <w:r w:rsidR="00CD2D4B">
        <w:rPr>
          <w:rFonts w:ascii="Times New Roman" w:hAnsi="Times New Roman" w:cs="Times New Roman"/>
          <w:sz w:val="24"/>
        </w:rPr>
        <w:t xml:space="preserve">to judge </w:t>
      </w:r>
      <w:r w:rsidR="009C1ED2">
        <w:rPr>
          <w:rFonts w:ascii="Times New Roman" w:hAnsi="Times New Roman" w:cs="Times New Roman"/>
          <w:sz w:val="24"/>
        </w:rPr>
        <w:t xml:space="preserve">the effect of </w:t>
      </w:r>
      <w:r w:rsidR="00CD2D4B">
        <w:rPr>
          <w:rFonts w:ascii="Times New Roman" w:hAnsi="Times New Roman" w:cs="Times New Roman"/>
          <w:sz w:val="24"/>
        </w:rPr>
        <w:t>all of the subsequent options</w:t>
      </w:r>
      <w:r w:rsidR="009C1ED2">
        <w:rPr>
          <w:rFonts w:ascii="Times New Roman" w:hAnsi="Times New Roman" w:cs="Times New Roman"/>
          <w:sz w:val="24"/>
        </w:rPr>
        <w:t xml:space="preserve"> on the share of Phase 1 grants awarded to WS/ED projects</w:t>
      </w:r>
      <w:r w:rsidR="00CF56AD">
        <w:rPr>
          <w:rFonts w:ascii="Times New Roman" w:hAnsi="Times New Roman" w:cs="Times New Roman"/>
          <w:sz w:val="24"/>
        </w:rPr>
        <w:t>, rather than be considered as a recommendation.</w:t>
      </w:r>
    </w:p>
    <w:p w14:paraId="5196566A" w14:textId="205EC1F5" w:rsidR="00E144CB" w:rsidRDefault="008D116F" w:rsidP="001745D1">
      <w:pPr>
        <w:pStyle w:val="Heading2"/>
        <w:spacing w:line="276" w:lineRule="auto"/>
      </w:pPr>
      <w:bookmarkStart w:id="28" w:name="_Toc513010680"/>
      <w:r>
        <w:t>Option</w:t>
      </w:r>
      <w:r w:rsidR="00E144CB">
        <w:t xml:space="preserve"> 2: Implement a</w:t>
      </w:r>
      <w:r w:rsidR="00012C12">
        <w:t>n Identity</w:t>
      </w:r>
      <w:r w:rsidR="00E144CB">
        <w:t xml:space="preserve">-Blind Application </w:t>
      </w:r>
      <w:r w:rsidR="00012C12">
        <w:t xml:space="preserve">Evaluation </w:t>
      </w:r>
      <w:r w:rsidR="00E144CB">
        <w:t>Process</w:t>
      </w:r>
      <w:bookmarkEnd w:id="28"/>
    </w:p>
    <w:p w14:paraId="7345ADEA" w14:textId="343C7020" w:rsidR="007D027F" w:rsidRDefault="00B62649" w:rsidP="001745D1">
      <w:pPr>
        <w:spacing w:line="276" w:lineRule="auto"/>
        <w:rPr>
          <w:rFonts w:ascii="Times New Roman" w:hAnsi="Times New Roman" w:cs="Times New Roman"/>
          <w:sz w:val="24"/>
        </w:rPr>
      </w:pPr>
      <w:r>
        <w:rPr>
          <w:rFonts w:ascii="Times New Roman" w:hAnsi="Times New Roman" w:cs="Times New Roman"/>
          <w:sz w:val="24"/>
        </w:rPr>
        <w:t>The cost of implementing such a portal are unclear. GapJumpers does not publish a publicly available cost estimate for their system. As such, this report uses the cost of implementing and maintaining an admissions portal from the Frank Batten School of Leadership and Public Policy at the University of Virginia to establish a baseline for how much a normal system would cost</w:t>
      </w:r>
      <w:r w:rsidR="003D44F1">
        <w:rPr>
          <w:rFonts w:ascii="Times New Roman" w:hAnsi="Times New Roman" w:cs="Times New Roman"/>
          <w:sz w:val="24"/>
        </w:rPr>
        <w:t xml:space="preserve"> </w:t>
      </w:r>
      <w:r w:rsidR="003D44F1" w:rsidRPr="003D44F1">
        <w:rPr>
          <w:rFonts w:ascii="Times New Roman" w:hAnsi="Times New Roman" w:cs="Times New Roman"/>
          <w:sz w:val="24"/>
        </w:rPr>
        <w:t>(See Appendix A for the Batten cost breakdown)</w:t>
      </w:r>
      <w:sdt>
        <w:sdtPr>
          <w:rPr>
            <w:rFonts w:ascii="Times New Roman" w:hAnsi="Times New Roman" w:cs="Times New Roman"/>
            <w:sz w:val="24"/>
          </w:rPr>
          <w:id w:val="425842807"/>
          <w:citation/>
        </w:sdtPr>
        <w:sdtEndPr/>
        <w:sdtContent>
          <w:r w:rsidR="00B17C35">
            <w:rPr>
              <w:rFonts w:ascii="Times New Roman" w:hAnsi="Times New Roman" w:cs="Times New Roman"/>
              <w:sz w:val="24"/>
            </w:rPr>
            <w:fldChar w:fldCharType="begin"/>
          </w:r>
          <w:r w:rsidR="00B17C35">
            <w:rPr>
              <w:rFonts w:ascii="Times New Roman" w:hAnsi="Times New Roman" w:cs="Times New Roman"/>
              <w:sz w:val="24"/>
            </w:rPr>
            <w:instrText xml:space="preserve"> CITATION Ada18 \l 1033 </w:instrText>
          </w:r>
          <w:r w:rsidR="00B17C35">
            <w:rPr>
              <w:rFonts w:ascii="Times New Roman" w:hAnsi="Times New Roman" w:cs="Times New Roman"/>
              <w:sz w:val="24"/>
            </w:rPr>
            <w:fldChar w:fldCharType="separate"/>
          </w:r>
          <w:r w:rsidR="00B17C35">
            <w:rPr>
              <w:rFonts w:ascii="Times New Roman" w:hAnsi="Times New Roman" w:cs="Times New Roman"/>
              <w:noProof/>
              <w:sz w:val="24"/>
            </w:rPr>
            <w:t xml:space="preserve"> </w:t>
          </w:r>
          <w:r w:rsidR="00B17C35" w:rsidRPr="00B17C35">
            <w:rPr>
              <w:rFonts w:ascii="Times New Roman" w:hAnsi="Times New Roman" w:cs="Times New Roman"/>
              <w:noProof/>
              <w:sz w:val="24"/>
            </w:rPr>
            <w:t>(Adams, 2018)</w:t>
          </w:r>
          <w:r w:rsidR="00B17C35">
            <w:rPr>
              <w:rFonts w:ascii="Times New Roman" w:hAnsi="Times New Roman" w:cs="Times New Roman"/>
              <w:sz w:val="24"/>
            </w:rPr>
            <w:fldChar w:fldCharType="end"/>
          </w:r>
        </w:sdtContent>
      </w:sdt>
      <w:r>
        <w:rPr>
          <w:rFonts w:ascii="Times New Roman" w:hAnsi="Times New Roman" w:cs="Times New Roman"/>
          <w:sz w:val="24"/>
        </w:rPr>
        <w:t xml:space="preserve">. The report then multiplies this cost by an arbitrary factor of two, in order to account for the novelty and complexity of the GapJumpers system. </w:t>
      </w:r>
      <w:r w:rsidR="0002342E">
        <w:rPr>
          <w:rFonts w:ascii="Times New Roman" w:hAnsi="Times New Roman" w:cs="Times New Roman"/>
          <w:sz w:val="24"/>
        </w:rPr>
        <w:t xml:space="preserve">The </w:t>
      </w:r>
      <w:r w:rsidR="00515771">
        <w:rPr>
          <w:rFonts w:ascii="Times New Roman" w:hAnsi="Times New Roman" w:cs="Times New Roman"/>
          <w:sz w:val="24"/>
        </w:rPr>
        <w:t>fixed costs of implementing the Batten system (TargetX) totaled a one-time fee of $25</w:t>
      </w:r>
      <w:r w:rsidR="00CF56AD">
        <w:rPr>
          <w:rFonts w:ascii="Times New Roman" w:hAnsi="Times New Roman" w:cs="Times New Roman"/>
          <w:sz w:val="24"/>
        </w:rPr>
        <w:t>,</w:t>
      </w:r>
      <w:r w:rsidR="00515771">
        <w:rPr>
          <w:rFonts w:ascii="Times New Roman" w:hAnsi="Times New Roman" w:cs="Times New Roman"/>
          <w:sz w:val="24"/>
        </w:rPr>
        <w:t xml:space="preserve">000 to implement the system. There are three types of variable costs imbedded in the Batten system. </w:t>
      </w:r>
    </w:p>
    <w:p w14:paraId="22203B25" w14:textId="34710800" w:rsidR="007D027F" w:rsidRDefault="00515771" w:rsidP="001745D1">
      <w:pPr>
        <w:spacing w:line="276" w:lineRule="auto"/>
        <w:rPr>
          <w:rFonts w:ascii="Times New Roman" w:hAnsi="Times New Roman" w:cs="Times New Roman"/>
          <w:sz w:val="24"/>
        </w:rPr>
      </w:pPr>
      <w:r>
        <w:rPr>
          <w:rFonts w:ascii="Times New Roman" w:hAnsi="Times New Roman" w:cs="Times New Roman"/>
          <w:sz w:val="24"/>
        </w:rPr>
        <w:t>First, there is an annual payment to continue to use TargetX, which is calculated based on the anticipated number of applications per month</w:t>
      </w:r>
      <w:r w:rsidR="008D0805">
        <w:rPr>
          <w:rFonts w:ascii="Times New Roman" w:hAnsi="Times New Roman" w:cs="Times New Roman"/>
          <w:sz w:val="24"/>
        </w:rPr>
        <w:t xml:space="preserve"> ($25,000 annually, assuming less than 2</w:t>
      </w:r>
      <w:r w:rsidR="00CF56AD">
        <w:rPr>
          <w:rFonts w:ascii="Times New Roman" w:hAnsi="Times New Roman" w:cs="Times New Roman"/>
          <w:sz w:val="24"/>
        </w:rPr>
        <w:t>,</w:t>
      </w:r>
      <w:r w:rsidR="008D0805">
        <w:rPr>
          <w:rFonts w:ascii="Times New Roman" w:hAnsi="Times New Roman" w:cs="Times New Roman"/>
          <w:sz w:val="24"/>
        </w:rPr>
        <w:t>000 applications per month)</w:t>
      </w:r>
      <w:r>
        <w:rPr>
          <w:rFonts w:ascii="Times New Roman" w:hAnsi="Times New Roman" w:cs="Times New Roman"/>
          <w:sz w:val="24"/>
        </w:rPr>
        <w:t>. Second, there is a cost to using a supplementary system (Salesforce) which depends on how many users are on the Batten side of the system (annual payment of $460/user). Finally, there is a fee for giving applicants access to the Batten application system, which consists of an annual payment of $4</w:t>
      </w:r>
      <w:r w:rsidR="00CF56AD">
        <w:rPr>
          <w:rFonts w:ascii="Times New Roman" w:hAnsi="Times New Roman" w:cs="Times New Roman"/>
          <w:sz w:val="24"/>
        </w:rPr>
        <w:t>,</w:t>
      </w:r>
      <w:r>
        <w:rPr>
          <w:rFonts w:ascii="Times New Roman" w:hAnsi="Times New Roman" w:cs="Times New Roman"/>
          <w:sz w:val="24"/>
        </w:rPr>
        <w:t>000</w:t>
      </w:r>
      <w:r w:rsidR="00AE00F2">
        <w:rPr>
          <w:rFonts w:ascii="Times New Roman" w:hAnsi="Times New Roman" w:cs="Times New Roman"/>
          <w:sz w:val="24"/>
        </w:rPr>
        <w:t xml:space="preserve"> for 2</w:t>
      </w:r>
      <w:r w:rsidR="00CF56AD">
        <w:rPr>
          <w:rFonts w:ascii="Times New Roman" w:hAnsi="Times New Roman" w:cs="Times New Roman"/>
          <w:sz w:val="24"/>
        </w:rPr>
        <w:t>,</w:t>
      </w:r>
      <w:r w:rsidR="00AE00F2">
        <w:rPr>
          <w:rFonts w:ascii="Times New Roman" w:hAnsi="Times New Roman" w:cs="Times New Roman"/>
          <w:sz w:val="24"/>
        </w:rPr>
        <w:t xml:space="preserve">000 unique logons to the system per month. </w:t>
      </w:r>
      <w:r w:rsidR="00211ABB">
        <w:rPr>
          <w:rFonts w:ascii="Times New Roman" w:hAnsi="Times New Roman" w:cs="Times New Roman"/>
          <w:sz w:val="24"/>
        </w:rPr>
        <w:t xml:space="preserve">Thus, the future value of the system is predicated on how many users per month will apply. </w:t>
      </w:r>
    </w:p>
    <w:p w14:paraId="4E71EBF8" w14:textId="7D7F0BC4" w:rsidR="007D027F" w:rsidRDefault="00211ABB" w:rsidP="001745D1">
      <w:pPr>
        <w:spacing w:line="276" w:lineRule="auto"/>
        <w:rPr>
          <w:rFonts w:ascii="Times New Roman" w:hAnsi="Times New Roman" w:cs="Times New Roman"/>
          <w:sz w:val="24"/>
        </w:rPr>
      </w:pPr>
      <w:r>
        <w:rPr>
          <w:rFonts w:ascii="Times New Roman" w:hAnsi="Times New Roman" w:cs="Times New Roman"/>
          <w:sz w:val="24"/>
        </w:rPr>
        <w:t xml:space="preserve">According to the SBIR website, the Department of </w:t>
      </w:r>
      <w:r w:rsidR="00917958">
        <w:rPr>
          <w:rFonts w:ascii="Times New Roman" w:hAnsi="Times New Roman" w:cs="Times New Roman"/>
          <w:sz w:val="24"/>
        </w:rPr>
        <w:t>Defense</w:t>
      </w:r>
      <w:r w:rsidR="008D0805">
        <w:rPr>
          <w:rFonts w:ascii="Times New Roman" w:hAnsi="Times New Roman" w:cs="Times New Roman"/>
          <w:sz w:val="24"/>
        </w:rPr>
        <w:t xml:space="preserve"> SBIR program</w:t>
      </w:r>
      <w:r>
        <w:rPr>
          <w:rFonts w:ascii="Times New Roman" w:hAnsi="Times New Roman" w:cs="Times New Roman"/>
          <w:sz w:val="24"/>
        </w:rPr>
        <w:t xml:space="preserve"> has </w:t>
      </w:r>
      <w:r w:rsidR="00780DCF">
        <w:rPr>
          <w:rFonts w:ascii="Times New Roman" w:hAnsi="Times New Roman" w:cs="Times New Roman"/>
          <w:sz w:val="24"/>
        </w:rPr>
        <w:t>a</w:t>
      </w:r>
      <w:r w:rsidR="008D0805">
        <w:rPr>
          <w:rFonts w:ascii="Times New Roman" w:hAnsi="Times New Roman" w:cs="Times New Roman"/>
          <w:sz w:val="24"/>
        </w:rPr>
        <w:t xml:space="preserve">warded a </w:t>
      </w:r>
      <w:r w:rsidR="00780DCF">
        <w:rPr>
          <w:rFonts w:ascii="Times New Roman" w:hAnsi="Times New Roman" w:cs="Times New Roman"/>
          <w:sz w:val="24"/>
        </w:rPr>
        <w:t>maximum of 3820 grants</w:t>
      </w:r>
      <w:r>
        <w:rPr>
          <w:rFonts w:ascii="Times New Roman" w:hAnsi="Times New Roman" w:cs="Times New Roman"/>
          <w:sz w:val="24"/>
        </w:rPr>
        <w:t xml:space="preserve"> in a year</w:t>
      </w:r>
      <w:r w:rsidR="008D0805">
        <w:rPr>
          <w:rFonts w:ascii="Times New Roman" w:hAnsi="Times New Roman" w:cs="Times New Roman"/>
          <w:sz w:val="24"/>
        </w:rPr>
        <w:t xml:space="preserve"> in its history</w:t>
      </w:r>
      <w:sdt>
        <w:sdtPr>
          <w:rPr>
            <w:rFonts w:ascii="Times New Roman" w:hAnsi="Times New Roman" w:cs="Times New Roman"/>
            <w:sz w:val="24"/>
          </w:rPr>
          <w:id w:val="1459227460"/>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SBI \l 1033 </w:instrText>
          </w:r>
          <w:r>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(SBIR)</w:t>
          </w:r>
          <w:r>
            <w:rPr>
              <w:rFonts w:ascii="Times New Roman" w:hAnsi="Times New Roman" w:cs="Times New Roman"/>
              <w:sz w:val="24"/>
            </w:rPr>
            <w:fldChar w:fldCharType="end"/>
          </w:r>
        </w:sdtContent>
      </w:sdt>
      <w:r>
        <w:rPr>
          <w:rFonts w:ascii="Times New Roman" w:hAnsi="Times New Roman" w:cs="Times New Roman"/>
          <w:sz w:val="24"/>
        </w:rPr>
        <w:t xml:space="preserve">. </w:t>
      </w:r>
      <w:r w:rsidR="008D0805">
        <w:rPr>
          <w:rFonts w:ascii="Times New Roman" w:hAnsi="Times New Roman" w:cs="Times New Roman"/>
          <w:sz w:val="24"/>
        </w:rPr>
        <w:t>Per</w:t>
      </w:r>
      <w:r>
        <w:rPr>
          <w:rFonts w:ascii="Times New Roman" w:hAnsi="Times New Roman" w:cs="Times New Roman"/>
          <w:sz w:val="24"/>
        </w:rPr>
        <w:t xml:space="preserve"> the NIH</w:t>
      </w:r>
      <w:r w:rsidR="008D0805">
        <w:rPr>
          <w:rFonts w:ascii="Times New Roman" w:hAnsi="Times New Roman" w:cs="Times New Roman"/>
          <w:sz w:val="24"/>
        </w:rPr>
        <w:t xml:space="preserve"> SBIR program</w:t>
      </w:r>
      <w:r>
        <w:rPr>
          <w:rFonts w:ascii="Times New Roman" w:hAnsi="Times New Roman" w:cs="Times New Roman"/>
          <w:sz w:val="24"/>
        </w:rPr>
        <w:t>, the application success rate for Phase 1 grants fluctuates between 11.5% and 27.1%</w:t>
      </w:r>
      <w:sdt>
        <w:sdtPr>
          <w:rPr>
            <w:rFonts w:ascii="Times New Roman" w:hAnsi="Times New Roman" w:cs="Times New Roman"/>
            <w:sz w:val="24"/>
          </w:rPr>
          <w:id w:val="333957745"/>
          <w:citation/>
        </w:sdtPr>
        <w:sdtEndPr/>
        <w:sdtContent>
          <w:r w:rsidR="00903AD3">
            <w:rPr>
              <w:rFonts w:ascii="Times New Roman" w:hAnsi="Times New Roman" w:cs="Times New Roman"/>
              <w:sz w:val="24"/>
            </w:rPr>
            <w:fldChar w:fldCharType="begin"/>
          </w:r>
          <w:r w:rsidR="00903AD3">
            <w:rPr>
              <w:rFonts w:ascii="Times New Roman" w:hAnsi="Times New Roman" w:cs="Times New Roman"/>
              <w:sz w:val="24"/>
            </w:rPr>
            <w:instrText xml:space="preserve"> CITATION Nat18 \l 1033 </w:instrText>
          </w:r>
          <w:r w:rsidR="00903AD3">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Institutes of Health, 2018)</w:t>
          </w:r>
          <w:r w:rsidR="00903AD3">
            <w:rPr>
              <w:rFonts w:ascii="Times New Roman" w:hAnsi="Times New Roman" w:cs="Times New Roman"/>
              <w:sz w:val="24"/>
            </w:rPr>
            <w:fldChar w:fldCharType="end"/>
          </w:r>
        </w:sdtContent>
      </w:sdt>
      <w:r>
        <w:rPr>
          <w:rFonts w:ascii="Times New Roman" w:hAnsi="Times New Roman" w:cs="Times New Roman"/>
          <w:sz w:val="24"/>
        </w:rPr>
        <w:t>. Assuming that the DoD and NIH have similar application success rates, variable costs should be predicated on a</w:t>
      </w:r>
      <w:r w:rsidR="00780DCF">
        <w:rPr>
          <w:rFonts w:ascii="Times New Roman" w:hAnsi="Times New Roman" w:cs="Times New Roman"/>
          <w:sz w:val="24"/>
        </w:rPr>
        <w:t xml:space="preserve"> maximum annual </w:t>
      </w:r>
      <w:r>
        <w:rPr>
          <w:rFonts w:ascii="Times New Roman" w:hAnsi="Times New Roman" w:cs="Times New Roman"/>
          <w:sz w:val="24"/>
        </w:rPr>
        <w:t xml:space="preserve">application </w:t>
      </w:r>
      <w:r w:rsidR="00780DCF">
        <w:rPr>
          <w:rFonts w:ascii="Times New Roman" w:hAnsi="Times New Roman" w:cs="Times New Roman"/>
          <w:sz w:val="24"/>
        </w:rPr>
        <w:t>amount</w:t>
      </w:r>
      <w:r>
        <w:rPr>
          <w:rFonts w:ascii="Times New Roman" w:hAnsi="Times New Roman" w:cs="Times New Roman"/>
          <w:sz w:val="24"/>
        </w:rPr>
        <w:t xml:space="preserve"> </w:t>
      </w:r>
      <w:r w:rsidR="00780DCF">
        <w:rPr>
          <w:rFonts w:ascii="Times New Roman" w:hAnsi="Times New Roman" w:cs="Times New Roman"/>
          <w:sz w:val="24"/>
        </w:rPr>
        <w:t xml:space="preserve">of about 33,217 </w:t>
      </w:r>
      <w:r>
        <w:rPr>
          <w:rFonts w:ascii="Times New Roman" w:hAnsi="Times New Roman" w:cs="Times New Roman"/>
          <w:sz w:val="24"/>
        </w:rPr>
        <w:t xml:space="preserve">applications per year. </w:t>
      </w:r>
      <w:r w:rsidR="00780DCF">
        <w:rPr>
          <w:rFonts w:ascii="Times New Roman" w:hAnsi="Times New Roman" w:cs="Times New Roman"/>
          <w:sz w:val="24"/>
        </w:rPr>
        <w:t>Most agencies will not hit this threshold, since the next largest maximum number of awards given is the Department of Health and Human Services at 2</w:t>
      </w:r>
      <w:r w:rsidR="00CF56AD">
        <w:rPr>
          <w:rFonts w:ascii="Times New Roman" w:hAnsi="Times New Roman" w:cs="Times New Roman"/>
          <w:sz w:val="24"/>
        </w:rPr>
        <w:t>,</w:t>
      </w:r>
      <w:r w:rsidR="00780DCF">
        <w:rPr>
          <w:rFonts w:ascii="Times New Roman" w:hAnsi="Times New Roman" w:cs="Times New Roman"/>
          <w:sz w:val="24"/>
        </w:rPr>
        <w:t>058 grants awarded in a year</w:t>
      </w:r>
      <w:sdt>
        <w:sdtPr>
          <w:rPr>
            <w:rFonts w:ascii="Times New Roman" w:hAnsi="Times New Roman" w:cs="Times New Roman"/>
            <w:sz w:val="24"/>
          </w:rPr>
          <w:id w:val="-1818110120"/>
          <w:citation/>
        </w:sdtPr>
        <w:sdtEndPr/>
        <w:sdtContent>
          <w:r w:rsidR="008D0805">
            <w:rPr>
              <w:rFonts w:ascii="Times New Roman" w:hAnsi="Times New Roman" w:cs="Times New Roman"/>
              <w:sz w:val="24"/>
            </w:rPr>
            <w:fldChar w:fldCharType="begin"/>
          </w:r>
          <w:r w:rsidR="008D0805">
            <w:rPr>
              <w:rFonts w:ascii="Times New Roman" w:hAnsi="Times New Roman" w:cs="Times New Roman"/>
              <w:sz w:val="24"/>
            </w:rPr>
            <w:instrText xml:space="preserve"> CITATION SBI \l 1033 </w:instrText>
          </w:r>
          <w:r w:rsidR="008D0805">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(SBIR)</w:t>
          </w:r>
          <w:r w:rsidR="008D0805">
            <w:rPr>
              <w:rFonts w:ascii="Times New Roman" w:hAnsi="Times New Roman" w:cs="Times New Roman"/>
              <w:sz w:val="24"/>
            </w:rPr>
            <w:fldChar w:fldCharType="end"/>
          </w:r>
        </w:sdtContent>
      </w:sdt>
      <w:r w:rsidR="00780DCF">
        <w:rPr>
          <w:rFonts w:ascii="Times New Roman" w:hAnsi="Times New Roman" w:cs="Times New Roman"/>
          <w:sz w:val="24"/>
        </w:rPr>
        <w:t>.</w:t>
      </w:r>
      <w:r w:rsidR="008D0805">
        <w:rPr>
          <w:rFonts w:ascii="Times New Roman" w:hAnsi="Times New Roman" w:cs="Times New Roman"/>
          <w:sz w:val="24"/>
        </w:rPr>
        <w:t xml:space="preserve"> However, a</w:t>
      </w:r>
      <w:r w:rsidR="00780DCF">
        <w:rPr>
          <w:rFonts w:ascii="Times New Roman" w:hAnsi="Times New Roman" w:cs="Times New Roman"/>
          <w:sz w:val="24"/>
        </w:rPr>
        <w:t>ssuming a linear relation between the fee structure and number of people served, this implies that the Batten costs should</w:t>
      </w:r>
      <w:r w:rsidR="008D0805">
        <w:rPr>
          <w:rFonts w:ascii="Times New Roman" w:hAnsi="Times New Roman" w:cs="Times New Roman"/>
          <w:sz w:val="24"/>
        </w:rPr>
        <w:t xml:space="preserve"> account for an</w:t>
      </w:r>
      <w:r w:rsidR="00780DCF">
        <w:rPr>
          <w:rFonts w:ascii="Times New Roman" w:hAnsi="Times New Roman" w:cs="Times New Roman"/>
          <w:sz w:val="24"/>
        </w:rPr>
        <w:t xml:space="preserve"> increase </w:t>
      </w:r>
      <w:r w:rsidR="008D0805">
        <w:rPr>
          <w:rFonts w:ascii="Times New Roman" w:hAnsi="Times New Roman" w:cs="Times New Roman"/>
          <w:sz w:val="24"/>
        </w:rPr>
        <w:t xml:space="preserve">of </w:t>
      </w:r>
      <w:r w:rsidR="00780DCF">
        <w:rPr>
          <w:rFonts w:ascii="Times New Roman" w:hAnsi="Times New Roman" w:cs="Times New Roman"/>
          <w:sz w:val="24"/>
        </w:rPr>
        <w:t xml:space="preserve">about </w:t>
      </w:r>
      <w:r w:rsidR="00DD0347">
        <w:rPr>
          <w:rFonts w:ascii="Times New Roman" w:hAnsi="Times New Roman" w:cs="Times New Roman"/>
          <w:sz w:val="24"/>
        </w:rPr>
        <w:t>1.5</w:t>
      </w:r>
      <w:r w:rsidR="008D0805">
        <w:rPr>
          <w:rFonts w:ascii="Times New Roman" w:hAnsi="Times New Roman" w:cs="Times New Roman"/>
          <w:sz w:val="24"/>
        </w:rPr>
        <w:t xml:space="preserve"> </w:t>
      </w:r>
      <w:r w:rsidR="00780DCF">
        <w:rPr>
          <w:rFonts w:ascii="Times New Roman" w:hAnsi="Times New Roman" w:cs="Times New Roman"/>
          <w:sz w:val="24"/>
        </w:rPr>
        <w:t xml:space="preserve">times </w:t>
      </w:r>
      <w:r w:rsidR="008D0805">
        <w:rPr>
          <w:rFonts w:ascii="Times New Roman" w:hAnsi="Times New Roman" w:cs="Times New Roman"/>
          <w:sz w:val="24"/>
        </w:rPr>
        <w:t xml:space="preserve">the current </w:t>
      </w:r>
      <w:r w:rsidR="00526CE5">
        <w:rPr>
          <w:rFonts w:ascii="Times New Roman" w:hAnsi="Times New Roman" w:cs="Times New Roman"/>
          <w:sz w:val="24"/>
        </w:rPr>
        <w:t xml:space="preserve">annual </w:t>
      </w:r>
      <w:r w:rsidR="008D0805">
        <w:rPr>
          <w:rFonts w:ascii="Times New Roman" w:hAnsi="Times New Roman" w:cs="Times New Roman"/>
          <w:sz w:val="24"/>
        </w:rPr>
        <w:t>application amount</w:t>
      </w:r>
      <w:r w:rsidR="00526CE5">
        <w:rPr>
          <w:rFonts w:ascii="Times New Roman" w:hAnsi="Times New Roman" w:cs="Times New Roman"/>
          <w:sz w:val="24"/>
        </w:rPr>
        <w:t xml:space="preserve"> (assuming equal numbers of applications per month)</w:t>
      </w:r>
      <w:r w:rsidR="00780DCF">
        <w:rPr>
          <w:rFonts w:ascii="Times New Roman" w:hAnsi="Times New Roman" w:cs="Times New Roman"/>
          <w:sz w:val="24"/>
        </w:rPr>
        <w:t xml:space="preserve"> </w:t>
      </w:r>
      <w:r w:rsidR="003D44F1">
        <w:rPr>
          <w:rFonts w:ascii="Times New Roman" w:hAnsi="Times New Roman" w:cs="Times New Roman"/>
          <w:sz w:val="24"/>
        </w:rPr>
        <w:t xml:space="preserve">in order </w:t>
      </w:r>
      <w:r w:rsidR="00780DCF">
        <w:rPr>
          <w:rFonts w:ascii="Times New Roman" w:hAnsi="Times New Roman" w:cs="Times New Roman"/>
          <w:sz w:val="24"/>
        </w:rPr>
        <w:t xml:space="preserve">to account for the maximum </w:t>
      </w:r>
      <w:r w:rsidR="008D0805">
        <w:rPr>
          <w:rFonts w:ascii="Times New Roman" w:hAnsi="Times New Roman" w:cs="Times New Roman"/>
          <w:sz w:val="24"/>
        </w:rPr>
        <w:t xml:space="preserve">possible </w:t>
      </w:r>
      <w:r w:rsidR="00780DCF">
        <w:rPr>
          <w:rFonts w:ascii="Times New Roman" w:hAnsi="Times New Roman" w:cs="Times New Roman"/>
          <w:sz w:val="24"/>
        </w:rPr>
        <w:t xml:space="preserve">number of applications per year. </w:t>
      </w:r>
    </w:p>
    <w:p w14:paraId="1004437C" w14:textId="1ED2F602" w:rsidR="007D027F" w:rsidRDefault="000C4BBA" w:rsidP="001745D1">
      <w:pPr>
        <w:spacing w:line="276" w:lineRule="auto"/>
        <w:rPr>
          <w:rFonts w:ascii="Times New Roman" w:hAnsi="Times New Roman" w:cs="Times New Roman"/>
          <w:sz w:val="24"/>
        </w:rPr>
      </w:pPr>
      <w:r>
        <w:rPr>
          <w:rFonts w:ascii="Times New Roman" w:hAnsi="Times New Roman" w:cs="Times New Roman"/>
          <w:sz w:val="24"/>
        </w:rPr>
        <w:t>As such</w:t>
      </w:r>
      <w:r w:rsidR="008D0805">
        <w:rPr>
          <w:rFonts w:ascii="Times New Roman" w:hAnsi="Times New Roman" w:cs="Times New Roman"/>
          <w:sz w:val="24"/>
        </w:rPr>
        <w:t>, the estimate assumes that a system robust enough to cover the Department of Defense’s needs, without adjust</w:t>
      </w:r>
      <w:r>
        <w:rPr>
          <w:rFonts w:ascii="Times New Roman" w:hAnsi="Times New Roman" w:cs="Times New Roman"/>
          <w:sz w:val="24"/>
        </w:rPr>
        <w:t>ing</w:t>
      </w:r>
      <w:r w:rsidR="008D0805">
        <w:rPr>
          <w:rFonts w:ascii="Times New Roman" w:hAnsi="Times New Roman" w:cs="Times New Roman"/>
          <w:sz w:val="24"/>
        </w:rPr>
        <w:t xml:space="preserve"> for the added novelty and complexity of the GapJumpers process, would require about </w:t>
      </w:r>
      <w:r w:rsidR="00DD0347">
        <w:rPr>
          <w:rFonts w:ascii="Times New Roman" w:hAnsi="Times New Roman" w:cs="Times New Roman"/>
          <w:sz w:val="24"/>
        </w:rPr>
        <w:t>15</w:t>
      </w:r>
      <w:r w:rsidR="008D0805">
        <w:rPr>
          <w:rFonts w:ascii="Times New Roman" w:hAnsi="Times New Roman" w:cs="Times New Roman"/>
          <w:sz w:val="24"/>
        </w:rPr>
        <w:t xml:space="preserve"> Salesforce users ($</w:t>
      </w:r>
      <w:r w:rsidR="00526CE5">
        <w:rPr>
          <w:rFonts w:ascii="Times New Roman" w:hAnsi="Times New Roman" w:cs="Times New Roman"/>
          <w:sz w:val="24"/>
        </w:rPr>
        <w:t>6</w:t>
      </w:r>
      <w:r w:rsidR="00CF56AD">
        <w:rPr>
          <w:rFonts w:ascii="Times New Roman" w:hAnsi="Times New Roman" w:cs="Times New Roman"/>
          <w:sz w:val="24"/>
        </w:rPr>
        <w:t>,</w:t>
      </w:r>
      <w:r w:rsidR="00526CE5">
        <w:rPr>
          <w:rFonts w:ascii="Times New Roman" w:hAnsi="Times New Roman" w:cs="Times New Roman"/>
          <w:sz w:val="24"/>
        </w:rPr>
        <w:t>900</w:t>
      </w:r>
      <w:r w:rsidR="008D0805">
        <w:rPr>
          <w:rFonts w:ascii="Times New Roman" w:hAnsi="Times New Roman" w:cs="Times New Roman"/>
          <w:sz w:val="24"/>
        </w:rPr>
        <w:t>), an annual payment to TargetX of $</w:t>
      </w:r>
      <w:r w:rsidR="00903AD3">
        <w:rPr>
          <w:rFonts w:ascii="Times New Roman" w:hAnsi="Times New Roman" w:cs="Times New Roman"/>
          <w:sz w:val="24"/>
        </w:rPr>
        <w:t>50</w:t>
      </w:r>
      <w:r w:rsidR="00526CE5">
        <w:rPr>
          <w:rFonts w:ascii="Times New Roman" w:hAnsi="Times New Roman" w:cs="Times New Roman"/>
          <w:sz w:val="24"/>
        </w:rPr>
        <w:t>,</w:t>
      </w:r>
      <w:r w:rsidR="00903AD3">
        <w:rPr>
          <w:rFonts w:ascii="Times New Roman" w:hAnsi="Times New Roman" w:cs="Times New Roman"/>
          <w:sz w:val="24"/>
        </w:rPr>
        <w:t>0</w:t>
      </w:r>
      <w:r w:rsidR="00526CE5">
        <w:rPr>
          <w:rFonts w:ascii="Times New Roman" w:hAnsi="Times New Roman" w:cs="Times New Roman"/>
          <w:sz w:val="24"/>
        </w:rPr>
        <w:t>00</w:t>
      </w:r>
      <w:r>
        <w:rPr>
          <w:rFonts w:ascii="Times New Roman" w:hAnsi="Times New Roman" w:cs="Times New Roman"/>
          <w:sz w:val="24"/>
        </w:rPr>
        <w:t>, and an annual payment of $</w:t>
      </w:r>
      <w:r w:rsidR="003D44F1">
        <w:rPr>
          <w:rFonts w:ascii="Times New Roman" w:hAnsi="Times New Roman" w:cs="Times New Roman"/>
          <w:sz w:val="24"/>
        </w:rPr>
        <w:t>8</w:t>
      </w:r>
      <w:r w:rsidR="00CF56AD">
        <w:rPr>
          <w:rFonts w:ascii="Times New Roman" w:hAnsi="Times New Roman" w:cs="Times New Roman"/>
          <w:sz w:val="24"/>
        </w:rPr>
        <w:t>,</w:t>
      </w:r>
      <w:r>
        <w:rPr>
          <w:rFonts w:ascii="Times New Roman" w:hAnsi="Times New Roman" w:cs="Times New Roman"/>
          <w:sz w:val="24"/>
        </w:rPr>
        <w:t xml:space="preserve">000 for </w:t>
      </w:r>
      <w:r w:rsidR="003D44F1">
        <w:rPr>
          <w:rFonts w:ascii="Times New Roman" w:hAnsi="Times New Roman" w:cs="Times New Roman"/>
          <w:sz w:val="24"/>
        </w:rPr>
        <w:t>4</w:t>
      </w:r>
      <w:r w:rsidR="00CF56AD">
        <w:rPr>
          <w:rFonts w:ascii="Times New Roman" w:hAnsi="Times New Roman" w:cs="Times New Roman"/>
          <w:sz w:val="24"/>
        </w:rPr>
        <w:t>,</w:t>
      </w:r>
      <w:r>
        <w:rPr>
          <w:rFonts w:ascii="Times New Roman" w:hAnsi="Times New Roman" w:cs="Times New Roman"/>
          <w:sz w:val="24"/>
        </w:rPr>
        <w:t>000 unique logons per month, assuming that applications were evenly spread out over 12 months</w:t>
      </w:r>
      <w:r w:rsidR="003D44F1">
        <w:rPr>
          <w:rFonts w:ascii="Times New Roman" w:hAnsi="Times New Roman" w:cs="Times New Roman"/>
          <w:sz w:val="24"/>
        </w:rPr>
        <w:t xml:space="preserve"> and that the unique logons payment is a step cost increasing at </w:t>
      </w:r>
      <w:r w:rsidR="00CB0973">
        <w:rPr>
          <w:rFonts w:ascii="Times New Roman" w:hAnsi="Times New Roman" w:cs="Times New Roman"/>
          <w:sz w:val="24"/>
        </w:rPr>
        <w:t xml:space="preserve">fixed </w:t>
      </w:r>
      <w:r w:rsidR="003D44F1">
        <w:rPr>
          <w:rFonts w:ascii="Times New Roman" w:hAnsi="Times New Roman" w:cs="Times New Roman"/>
          <w:sz w:val="24"/>
        </w:rPr>
        <w:t>increments of $4</w:t>
      </w:r>
      <w:r w:rsidR="00CF56AD">
        <w:rPr>
          <w:rFonts w:ascii="Times New Roman" w:hAnsi="Times New Roman" w:cs="Times New Roman"/>
          <w:sz w:val="24"/>
        </w:rPr>
        <w:t>,</w:t>
      </w:r>
      <w:r w:rsidR="003D44F1">
        <w:rPr>
          <w:rFonts w:ascii="Times New Roman" w:hAnsi="Times New Roman" w:cs="Times New Roman"/>
          <w:sz w:val="24"/>
        </w:rPr>
        <w:t xml:space="preserve">000 per </w:t>
      </w:r>
      <w:r w:rsidR="00CB0973">
        <w:rPr>
          <w:rFonts w:ascii="Times New Roman" w:hAnsi="Times New Roman" w:cs="Times New Roman"/>
          <w:sz w:val="24"/>
        </w:rPr>
        <w:t>2</w:t>
      </w:r>
      <w:r w:rsidR="00CF56AD">
        <w:rPr>
          <w:rFonts w:ascii="Times New Roman" w:hAnsi="Times New Roman" w:cs="Times New Roman"/>
          <w:sz w:val="24"/>
        </w:rPr>
        <w:t>,</w:t>
      </w:r>
      <w:r w:rsidR="00CB0973">
        <w:rPr>
          <w:rFonts w:ascii="Times New Roman" w:hAnsi="Times New Roman" w:cs="Times New Roman"/>
          <w:sz w:val="24"/>
        </w:rPr>
        <w:t>000 logons</w:t>
      </w:r>
      <w:r>
        <w:rPr>
          <w:rFonts w:ascii="Times New Roman" w:hAnsi="Times New Roman" w:cs="Times New Roman"/>
          <w:sz w:val="24"/>
        </w:rPr>
        <w:t>. This yields an initial start-up cost of $</w:t>
      </w:r>
      <w:r w:rsidR="007D027F">
        <w:rPr>
          <w:rFonts w:ascii="Times New Roman" w:hAnsi="Times New Roman" w:cs="Times New Roman"/>
          <w:sz w:val="24"/>
        </w:rPr>
        <w:t>8</w:t>
      </w:r>
      <w:r w:rsidR="00CB0973">
        <w:rPr>
          <w:rFonts w:ascii="Times New Roman" w:hAnsi="Times New Roman" w:cs="Times New Roman"/>
          <w:sz w:val="24"/>
        </w:rPr>
        <w:t>9</w:t>
      </w:r>
      <w:r w:rsidR="00526CE5">
        <w:rPr>
          <w:rFonts w:ascii="Times New Roman" w:hAnsi="Times New Roman" w:cs="Times New Roman"/>
          <w:sz w:val="24"/>
        </w:rPr>
        <w:t>,</w:t>
      </w:r>
      <w:r w:rsidR="007D027F">
        <w:rPr>
          <w:rFonts w:ascii="Times New Roman" w:hAnsi="Times New Roman" w:cs="Times New Roman"/>
          <w:sz w:val="24"/>
        </w:rPr>
        <w:t>9</w:t>
      </w:r>
      <w:r w:rsidR="00526CE5">
        <w:rPr>
          <w:rFonts w:ascii="Times New Roman" w:hAnsi="Times New Roman" w:cs="Times New Roman"/>
          <w:sz w:val="24"/>
        </w:rPr>
        <w:t>00</w:t>
      </w:r>
      <w:r>
        <w:rPr>
          <w:rFonts w:ascii="Times New Roman" w:hAnsi="Times New Roman" w:cs="Times New Roman"/>
          <w:sz w:val="24"/>
        </w:rPr>
        <w:t>, with payments of $</w:t>
      </w:r>
      <w:r w:rsidR="007D027F">
        <w:rPr>
          <w:rFonts w:ascii="Times New Roman" w:hAnsi="Times New Roman" w:cs="Times New Roman"/>
          <w:sz w:val="24"/>
        </w:rPr>
        <w:t>6</w:t>
      </w:r>
      <w:r w:rsidR="00CB0973">
        <w:rPr>
          <w:rFonts w:ascii="Times New Roman" w:hAnsi="Times New Roman" w:cs="Times New Roman"/>
          <w:sz w:val="24"/>
        </w:rPr>
        <w:t>4</w:t>
      </w:r>
      <w:r w:rsidR="007D027F">
        <w:rPr>
          <w:rFonts w:ascii="Times New Roman" w:hAnsi="Times New Roman" w:cs="Times New Roman"/>
          <w:sz w:val="24"/>
        </w:rPr>
        <w:t>,9</w:t>
      </w:r>
      <w:r w:rsidR="00526CE5">
        <w:rPr>
          <w:rFonts w:ascii="Times New Roman" w:hAnsi="Times New Roman" w:cs="Times New Roman"/>
          <w:sz w:val="24"/>
        </w:rPr>
        <w:t xml:space="preserve">00 </w:t>
      </w:r>
      <w:r>
        <w:rPr>
          <w:rFonts w:ascii="Times New Roman" w:hAnsi="Times New Roman" w:cs="Times New Roman"/>
          <w:sz w:val="24"/>
        </w:rPr>
        <w:t>every year afterward</w:t>
      </w:r>
      <w:r w:rsidR="00AA5656">
        <w:rPr>
          <w:rFonts w:ascii="Times New Roman" w:hAnsi="Times New Roman" w:cs="Times New Roman"/>
          <w:sz w:val="24"/>
        </w:rPr>
        <w:t>.</w:t>
      </w:r>
      <w:r>
        <w:rPr>
          <w:rFonts w:ascii="Times New Roman" w:hAnsi="Times New Roman" w:cs="Times New Roman"/>
          <w:sz w:val="24"/>
        </w:rPr>
        <w:t xml:space="preserve"> Now, assuming that the GapJumpers system would cost about double </w:t>
      </w:r>
      <w:r w:rsidR="00AA5656">
        <w:rPr>
          <w:rFonts w:ascii="Times New Roman" w:hAnsi="Times New Roman" w:cs="Times New Roman"/>
          <w:sz w:val="24"/>
        </w:rPr>
        <w:t>these estimates, the net present value of a system robust enough to handle the maximum demand from any single SBIR partner agency</w:t>
      </w:r>
      <w:r w:rsidR="00F82804">
        <w:rPr>
          <w:rFonts w:ascii="Times New Roman" w:hAnsi="Times New Roman" w:cs="Times New Roman"/>
          <w:sz w:val="24"/>
        </w:rPr>
        <w:t xml:space="preserve"> over 5 years</w:t>
      </w:r>
      <w:r w:rsidR="00AA5656">
        <w:rPr>
          <w:rFonts w:ascii="Times New Roman" w:hAnsi="Times New Roman" w:cs="Times New Roman"/>
          <w:sz w:val="24"/>
        </w:rPr>
        <w:t xml:space="preserve"> is </w:t>
      </w:r>
      <w:r w:rsidR="00AA5656" w:rsidRPr="00AA5656">
        <w:rPr>
          <w:rFonts w:ascii="Times New Roman" w:hAnsi="Times New Roman" w:cs="Times New Roman"/>
          <w:sz w:val="24"/>
        </w:rPr>
        <w:t>$</w:t>
      </w:r>
      <w:r w:rsidR="00CB0973" w:rsidRPr="00CB0973">
        <w:rPr>
          <w:rFonts w:ascii="Times New Roman" w:hAnsi="Times New Roman" w:cs="Times New Roman"/>
          <w:sz w:val="24"/>
        </w:rPr>
        <w:t>352,405.63</w:t>
      </w:r>
      <w:r w:rsidR="00AA5656">
        <w:rPr>
          <w:rFonts w:ascii="Times New Roman" w:hAnsi="Times New Roman" w:cs="Times New Roman"/>
          <w:sz w:val="24"/>
        </w:rPr>
        <w:t>. Given that the literature review above estimated that identity blind systems lead to between a 6.25 and 11.5 percentage point increase, this report estimates that, at maximum cost, an SBIR agency would pay between $</w:t>
      </w:r>
      <w:r w:rsidR="00CB0973">
        <w:rPr>
          <w:rFonts w:ascii="Times New Roman" w:hAnsi="Times New Roman" w:cs="Times New Roman"/>
          <w:sz w:val="24"/>
        </w:rPr>
        <w:t>30</w:t>
      </w:r>
      <w:r w:rsidR="00CF56AD">
        <w:rPr>
          <w:rFonts w:ascii="Times New Roman" w:hAnsi="Times New Roman" w:cs="Times New Roman"/>
          <w:sz w:val="24"/>
        </w:rPr>
        <w:t>,</w:t>
      </w:r>
      <w:r w:rsidR="00CB0973">
        <w:rPr>
          <w:rFonts w:ascii="Times New Roman" w:hAnsi="Times New Roman" w:cs="Times New Roman"/>
          <w:sz w:val="24"/>
        </w:rPr>
        <w:t>643.97</w:t>
      </w:r>
      <w:r w:rsidR="00526CE5">
        <w:rPr>
          <w:rFonts w:ascii="Times New Roman" w:hAnsi="Times New Roman" w:cs="Times New Roman"/>
          <w:sz w:val="24"/>
        </w:rPr>
        <w:t xml:space="preserve"> </w:t>
      </w:r>
      <w:r w:rsidR="00AA5656">
        <w:rPr>
          <w:rFonts w:ascii="Times New Roman" w:hAnsi="Times New Roman" w:cs="Times New Roman"/>
          <w:sz w:val="24"/>
        </w:rPr>
        <w:t>and $</w:t>
      </w:r>
      <w:r w:rsidR="00CB0973">
        <w:rPr>
          <w:rFonts w:ascii="Times New Roman" w:hAnsi="Times New Roman" w:cs="Times New Roman"/>
          <w:sz w:val="24"/>
        </w:rPr>
        <w:t xml:space="preserve">56,384.90 </w:t>
      </w:r>
      <w:r w:rsidR="00AA5656">
        <w:rPr>
          <w:rFonts w:ascii="Times New Roman" w:hAnsi="Times New Roman" w:cs="Times New Roman"/>
          <w:sz w:val="24"/>
        </w:rPr>
        <w:t>per percentage point increase in the number of awards given to WS/ED projects.</w:t>
      </w:r>
      <w:r w:rsidR="00DD0347">
        <w:rPr>
          <w:rFonts w:ascii="Times New Roman" w:hAnsi="Times New Roman" w:cs="Times New Roman"/>
          <w:sz w:val="24"/>
        </w:rPr>
        <w:t xml:space="preserve"> </w:t>
      </w:r>
    </w:p>
    <w:p w14:paraId="5087A325" w14:textId="5C698054" w:rsidR="007D027F" w:rsidRDefault="00DD0347" w:rsidP="001745D1">
      <w:pPr>
        <w:spacing w:line="276" w:lineRule="auto"/>
        <w:rPr>
          <w:rFonts w:ascii="Times New Roman" w:hAnsi="Times New Roman" w:cs="Times New Roman"/>
          <w:sz w:val="24"/>
        </w:rPr>
      </w:pPr>
      <w:r>
        <w:rPr>
          <w:rFonts w:ascii="Times New Roman" w:hAnsi="Times New Roman" w:cs="Times New Roman"/>
          <w:sz w:val="24"/>
        </w:rPr>
        <w:t>However, this is not representative of what all SBIR agencies would have to pay. For example, the Department of Energy has awarded a maximum number of 617 awards in a year</w:t>
      </w:r>
      <w:r w:rsidR="00F82804">
        <w:rPr>
          <w:rFonts w:ascii="Times New Roman" w:hAnsi="Times New Roman" w:cs="Times New Roman"/>
          <w:sz w:val="24"/>
        </w:rPr>
        <w:t>, which the Batten system</w:t>
      </w:r>
      <w:r w:rsidR="003D44F1">
        <w:rPr>
          <w:rFonts w:ascii="Times New Roman" w:hAnsi="Times New Roman" w:cs="Times New Roman"/>
          <w:sz w:val="24"/>
        </w:rPr>
        <w:t xml:space="preserve"> </w:t>
      </w:r>
      <w:r w:rsidR="00F82804">
        <w:rPr>
          <w:rFonts w:ascii="Times New Roman" w:hAnsi="Times New Roman" w:cs="Times New Roman"/>
          <w:sz w:val="24"/>
        </w:rPr>
        <w:t>could handle. Assuming the same doubling effect for the GapJumpers system, the net present value of this option is $</w:t>
      </w:r>
      <w:r w:rsidR="00F82804" w:rsidRPr="00F82804">
        <w:rPr>
          <w:rFonts w:ascii="Times New Roman" w:hAnsi="Times New Roman" w:cs="Times New Roman"/>
          <w:sz w:val="24"/>
        </w:rPr>
        <w:t>158,333.27</w:t>
      </w:r>
      <w:r w:rsidR="00F82804">
        <w:rPr>
          <w:rFonts w:ascii="Times New Roman" w:hAnsi="Times New Roman" w:cs="Times New Roman"/>
          <w:sz w:val="24"/>
        </w:rPr>
        <w:t xml:space="preserve"> over 5 years, giving a cost-effectiveness range of between $</w:t>
      </w:r>
      <w:r w:rsidR="00F82804" w:rsidRPr="00F82804">
        <w:rPr>
          <w:rFonts w:ascii="Times New Roman" w:hAnsi="Times New Roman" w:cs="Times New Roman"/>
          <w:sz w:val="24"/>
        </w:rPr>
        <w:t>13</w:t>
      </w:r>
      <w:r w:rsidR="00F82804">
        <w:rPr>
          <w:rFonts w:ascii="Times New Roman" w:hAnsi="Times New Roman" w:cs="Times New Roman"/>
          <w:sz w:val="24"/>
        </w:rPr>
        <w:t>,</w:t>
      </w:r>
      <w:r w:rsidR="00F82804" w:rsidRPr="00F82804">
        <w:rPr>
          <w:rFonts w:ascii="Times New Roman" w:hAnsi="Times New Roman" w:cs="Times New Roman"/>
          <w:sz w:val="24"/>
        </w:rPr>
        <w:t>768.11</w:t>
      </w:r>
      <w:r w:rsidR="00F82804">
        <w:rPr>
          <w:rFonts w:ascii="Times New Roman" w:hAnsi="Times New Roman" w:cs="Times New Roman"/>
          <w:sz w:val="24"/>
        </w:rPr>
        <w:t xml:space="preserve"> and $</w:t>
      </w:r>
      <w:r w:rsidR="00F82804" w:rsidRPr="00F82804">
        <w:rPr>
          <w:rFonts w:ascii="Times New Roman" w:hAnsi="Times New Roman" w:cs="Times New Roman"/>
          <w:sz w:val="24"/>
        </w:rPr>
        <w:t>25</w:t>
      </w:r>
      <w:r w:rsidR="00F82804">
        <w:rPr>
          <w:rFonts w:ascii="Times New Roman" w:hAnsi="Times New Roman" w:cs="Times New Roman"/>
          <w:sz w:val="24"/>
        </w:rPr>
        <w:t>,</w:t>
      </w:r>
      <w:r w:rsidR="00F82804" w:rsidRPr="00F82804">
        <w:rPr>
          <w:rFonts w:ascii="Times New Roman" w:hAnsi="Times New Roman" w:cs="Times New Roman"/>
          <w:sz w:val="24"/>
        </w:rPr>
        <w:t>333.32</w:t>
      </w:r>
      <w:r w:rsidR="00F82804">
        <w:rPr>
          <w:rFonts w:ascii="Times New Roman" w:hAnsi="Times New Roman" w:cs="Times New Roman"/>
          <w:sz w:val="24"/>
        </w:rPr>
        <w:t xml:space="preserve"> per percentage point increase in the number of awards given to WS/ED projects. These cost-effectiveness estimates also assume that the percentage point increases will remain in the specified range between 6.25 and 11.5 percentage points. </w:t>
      </w:r>
    </w:p>
    <w:p w14:paraId="2E5576CE" w14:textId="5BC6B76F" w:rsidR="00261DB9" w:rsidRPr="00261DB9" w:rsidRDefault="00261DB9" w:rsidP="001745D1">
      <w:pPr>
        <w:spacing w:line="276" w:lineRule="auto"/>
        <w:rPr>
          <w:rFonts w:ascii="Times New Roman" w:hAnsi="Times New Roman" w:cs="Times New Roman"/>
          <w:sz w:val="24"/>
        </w:rPr>
      </w:pPr>
      <w:r>
        <w:rPr>
          <w:rFonts w:ascii="Times New Roman" w:hAnsi="Times New Roman" w:cs="Times New Roman"/>
          <w:sz w:val="24"/>
        </w:rPr>
        <w:t xml:space="preserve">Data from GapJumpers.com gives further credence to these estimates. GapJumpers.com have conducted projects in a variety of industries, including </w:t>
      </w:r>
      <w:r w:rsidRPr="00261DB9">
        <w:rPr>
          <w:rFonts w:ascii="Times New Roman" w:hAnsi="Times New Roman" w:cs="Times New Roman"/>
          <w:sz w:val="24"/>
        </w:rPr>
        <w:t>Hi-technology, Media, Finance, Advertising</w:t>
      </w:r>
      <w:r>
        <w:rPr>
          <w:rFonts w:ascii="Times New Roman" w:hAnsi="Times New Roman" w:cs="Times New Roman"/>
          <w:sz w:val="24"/>
        </w:rPr>
        <w:t>,</w:t>
      </w:r>
      <w:r w:rsidRPr="00261DB9">
        <w:rPr>
          <w:rFonts w:ascii="Times New Roman" w:hAnsi="Times New Roman" w:cs="Times New Roman"/>
          <w:sz w:val="24"/>
        </w:rPr>
        <w:t xml:space="preserve"> Data Analytics, Transportation, </w:t>
      </w:r>
      <w:r>
        <w:rPr>
          <w:rFonts w:ascii="Times New Roman" w:hAnsi="Times New Roman" w:cs="Times New Roman"/>
          <w:sz w:val="24"/>
        </w:rPr>
        <w:t xml:space="preserve">and </w:t>
      </w:r>
      <w:r w:rsidRPr="00261DB9">
        <w:rPr>
          <w:rFonts w:ascii="Times New Roman" w:hAnsi="Times New Roman" w:cs="Times New Roman"/>
          <w:sz w:val="24"/>
        </w:rPr>
        <w:t>Civil Engineering</w:t>
      </w:r>
      <w:r>
        <w:rPr>
          <w:rFonts w:ascii="Times New Roman" w:hAnsi="Times New Roman" w:cs="Times New Roman"/>
          <w:sz w:val="24"/>
        </w:rPr>
        <w:t>. According to the company, the following results have been shown over 11 projects:</w:t>
      </w:r>
    </w:p>
    <w:p w14:paraId="55742ECD" w14:textId="1909EAC0" w:rsidR="00261DB9" w:rsidRPr="00261DB9" w:rsidRDefault="00261DB9" w:rsidP="009226CF">
      <w:pPr>
        <w:pStyle w:val="Caption"/>
        <w:keepNext/>
        <w:keepLines/>
        <w:rPr>
          <w:sz w:val="24"/>
          <w:szCs w:val="24"/>
        </w:rPr>
      </w:pPr>
      <w:r w:rsidRPr="00261DB9">
        <w:rPr>
          <w:sz w:val="24"/>
          <w:szCs w:val="24"/>
        </w:rPr>
        <w:t xml:space="preserve">Figure </w:t>
      </w:r>
      <w:r w:rsidR="009D551F">
        <w:rPr>
          <w:sz w:val="24"/>
          <w:szCs w:val="24"/>
        </w:rPr>
        <w:t>8</w:t>
      </w:r>
      <w:r w:rsidRPr="00261DB9">
        <w:rPr>
          <w:sz w:val="24"/>
          <w:szCs w:val="24"/>
        </w:rPr>
        <w:t>: Observed GapJumpers</w:t>
      </w:r>
      <w:r>
        <w:rPr>
          <w:sz w:val="24"/>
          <w:szCs w:val="24"/>
        </w:rPr>
        <w:t>.com</w:t>
      </w:r>
      <w:r w:rsidRPr="00261DB9">
        <w:rPr>
          <w:sz w:val="24"/>
          <w:szCs w:val="24"/>
        </w:rPr>
        <w:t xml:space="preserve"> Results up to 2017</w:t>
      </w:r>
    </w:p>
    <w:tbl>
      <w:tblPr>
        <w:tblW w:w="9026" w:type="dxa"/>
        <w:jc w:val="center"/>
        <w:tblCellMar>
          <w:top w:w="15" w:type="dxa"/>
          <w:left w:w="15" w:type="dxa"/>
          <w:bottom w:w="15" w:type="dxa"/>
          <w:right w:w="15" w:type="dxa"/>
        </w:tblCellMar>
        <w:tblLook w:val="04A0" w:firstRow="1" w:lastRow="0" w:firstColumn="1" w:lastColumn="0" w:noHBand="0" w:noVBand="1"/>
      </w:tblPr>
      <w:tblGrid>
        <w:gridCol w:w="4449"/>
        <w:gridCol w:w="4577"/>
      </w:tblGrid>
      <w:tr w:rsidR="00261DB9" w:rsidRPr="00261DB9" w14:paraId="2A32D1CB" w14:textId="77777777" w:rsidTr="00261DB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67F55" w14:textId="0251F5E2"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sz w:val="24"/>
                <w:u w:val="single"/>
              </w:rPr>
              <w:t>Selection Rate of Women</w:t>
            </w:r>
          </w:p>
          <w:p w14:paraId="549CD374" w14:textId="2DE65055" w:rsidR="00261DB9" w:rsidRPr="00261DB9" w:rsidRDefault="00261DB9" w:rsidP="009226CF">
            <w:pPr>
              <w:keepNext/>
              <w:keepLines/>
              <w:jc w:val="center"/>
              <w:rPr>
                <w:rFonts w:ascii="Times New Roman" w:hAnsi="Times New Roman" w:cs="Times New Roman"/>
                <w:sz w:val="24"/>
              </w:rPr>
            </w:pPr>
            <w:r w:rsidRPr="00261DB9">
              <w:rPr>
                <w:rFonts w:ascii="Times New Roman" w:hAnsi="Times New Roman" w:cs="Times New Roman"/>
                <w:noProof/>
                <w:sz w:val="24"/>
              </w:rPr>
              <w:drawing>
                <wp:inline distT="0" distB="0" distL="0" distR="0" wp14:anchorId="5AD3DF9E" wp14:editId="4ACB20D8">
                  <wp:extent cx="2241550" cy="1276350"/>
                  <wp:effectExtent l="0" t="0" r="6350" b="0"/>
                  <wp:docPr id="12" name="Picture 12" descr="https://lh6.googleusercontent.com/LKceaI5T-so29pKyI8nQa0rfiGSohgtDrghqhnstE6RXi_vAzin8vkprkpcqDwH4_fP2vBlahkqQEDTYuC8n2uEw0rJCXPTquz2TaK75jLyfj1v7aaUUZr6N_dRkpxdlWU-LNl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KceaI5T-so29pKyI8nQa0rfiGSohgtDrghqhnstE6RXi_vAzin8vkprkpcqDwH4_fP2vBlahkqQEDTYuC8n2uEw0rJCXPTquz2TaK75jLyfj1v7aaUUZr6N_dRkpxdlWU-LNlR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41550" cy="1276350"/>
                          </a:xfrm>
                          <a:prstGeom prst="rect">
                            <a:avLst/>
                          </a:prstGeom>
                          <a:noFill/>
                          <a:ln>
                            <a:noFill/>
                          </a:ln>
                        </pic:spPr>
                      </pic:pic>
                    </a:graphicData>
                  </a:graphic>
                </wp:inline>
              </w:drawing>
            </w:r>
          </w:p>
          <w:p w14:paraId="167F415B" w14:textId="17A186E2"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i/>
                <w:iCs/>
                <w:sz w:val="24"/>
              </w:rPr>
              <w:t>Baseline:</w:t>
            </w:r>
            <w:r w:rsidRPr="00261DB9">
              <w:rPr>
                <w:rFonts w:ascii="Times New Roman" w:hAnsi="Times New Roman" w:cs="Times New Roman"/>
                <w:sz w:val="24"/>
              </w:rPr>
              <w:t xml:space="preserve"> 17% women are selected for interviews based on the conventional resume screening process.</w:t>
            </w:r>
          </w:p>
          <w:p w14:paraId="2AFB109C" w14:textId="77777777"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i/>
                <w:iCs/>
                <w:sz w:val="24"/>
              </w:rPr>
              <w:t xml:space="preserve">w/ Blind Auditions: </w:t>
            </w:r>
            <w:r w:rsidRPr="00261DB9">
              <w:rPr>
                <w:rFonts w:ascii="Times New Roman" w:hAnsi="Times New Roman" w:cs="Times New Roman"/>
                <w:sz w:val="24"/>
              </w:rPr>
              <w:t>59% women are selected for job interviews anonymously based on their skills.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96604" w14:textId="1D528A30"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sz w:val="24"/>
                <w:u w:val="single"/>
              </w:rPr>
              <w:t>Selection Rate of Ethnic Minorities</w:t>
            </w:r>
          </w:p>
          <w:p w14:paraId="489A8B96" w14:textId="77A4A4C4" w:rsidR="00261DB9" w:rsidRPr="00261DB9" w:rsidRDefault="00261DB9" w:rsidP="009226CF">
            <w:pPr>
              <w:keepNext/>
              <w:keepLines/>
              <w:jc w:val="center"/>
              <w:rPr>
                <w:rFonts w:ascii="Times New Roman" w:hAnsi="Times New Roman" w:cs="Times New Roman"/>
                <w:sz w:val="24"/>
              </w:rPr>
            </w:pPr>
            <w:r w:rsidRPr="00261DB9">
              <w:rPr>
                <w:rFonts w:ascii="Times New Roman" w:hAnsi="Times New Roman" w:cs="Times New Roman"/>
                <w:noProof/>
                <w:sz w:val="24"/>
              </w:rPr>
              <w:drawing>
                <wp:inline distT="0" distB="0" distL="0" distR="0" wp14:anchorId="0D36934F" wp14:editId="40F6F11E">
                  <wp:extent cx="2266950" cy="1270000"/>
                  <wp:effectExtent l="0" t="0" r="0" b="6350"/>
                  <wp:docPr id="11" name="Picture 11" descr="https://lh3.googleusercontent.com/6q3rwumVO3B6CUSEgG2NylJJeoWM1i5MojHSiLwwcHLF__YafkMiCGVZtKg6Sdvo5hMxevaiWS1vni969XkgVEWwaNPisnqK1wWrj1YIuRXy-SnUSd2CNfKPa45oo4UpkWj3lXj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6q3rwumVO3B6CUSEgG2NylJJeoWM1i5MojHSiLwwcHLF__YafkMiCGVZtKg6Sdvo5hMxevaiWS1vni969XkgVEWwaNPisnqK1wWrj1YIuRXy-SnUSd2CNfKPa45oo4UpkWj3lXj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66950" cy="1270000"/>
                          </a:xfrm>
                          <a:prstGeom prst="rect">
                            <a:avLst/>
                          </a:prstGeom>
                          <a:noFill/>
                          <a:ln>
                            <a:noFill/>
                          </a:ln>
                        </pic:spPr>
                      </pic:pic>
                    </a:graphicData>
                  </a:graphic>
                </wp:inline>
              </w:drawing>
            </w:r>
          </w:p>
          <w:p w14:paraId="0520ACC3" w14:textId="2AC04A12"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i/>
                <w:iCs/>
                <w:sz w:val="24"/>
              </w:rPr>
              <w:t>Baseline:</w:t>
            </w:r>
            <w:r w:rsidRPr="00261DB9">
              <w:rPr>
                <w:rFonts w:ascii="Times New Roman" w:hAnsi="Times New Roman" w:cs="Times New Roman"/>
                <w:sz w:val="24"/>
              </w:rPr>
              <w:t xml:space="preserve"> 28% ethnic minorities are selected for interviews based on the conventional resume screening process.</w:t>
            </w:r>
          </w:p>
          <w:p w14:paraId="51905C54" w14:textId="77777777"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i/>
                <w:iCs/>
                <w:sz w:val="24"/>
              </w:rPr>
              <w:t xml:space="preserve">w/ Blind Auditions: </w:t>
            </w:r>
            <w:r w:rsidRPr="00261DB9">
              <w:rPr>
                <w:rFonts w:ascii="Times New Roman" w:hAnsi="Times New Roman" w:cs="Times New Roman"/>
                <w:sz w:val="24"/>
              </w:rPr>
              <w:t>67% ethnic minorities are selected for job interviews anonymously based on their skills.</w:t>
            </w:r>
          </w:p>
        </w:tc>
      </w:tr>
      <w:tr w:rsidR="00261DB9" w:rsidRPr="00261DB9" w14:paraId="768F6CBD" w14:textId="77777777" w:rsidTr="00261DB9">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712F6" w14:textId="2E805F75"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sz w:val="24"/>
              </w:rPr>
              <w:t>*% are the average selection rates across 100+ companies that have used blind auditions.</w:t>
            </w:r>
          </w:p>
        </w:tc>
      </w:tr>
    </w:tbl>
    <w:p w14:paraId="515A86F4" w14:textId="6364EC1F" w:rsidR="00261DB9" w:rsidRDefault="00261DB9" w:rsidP="009226CF">
      <w:pPr>
        <w:pStyle w:val="Caption"/>
        <w:keepNext/>
        <w:keepLines/>
        <w:jc w:val="center"/>
        <w:rPr>
          <w:rFonts w:ascii="Times New Roman" w:hAnsi="Times New Roman" w:cs="Times New Roman"/>
          <w:sz w:val="24"/>
        </w:rPr>
      </w:pPr>
      <w:r>
        <w:t xml:space="preserve">Source: </w:t>
      </w:r>
      <w:sdt>
        <w:sdtPr>
          <w:id w:val="597915389"/>
          <w:citation/>
        </w:sdtPr>
        <w:sdtEndPr/>
        <w:sdtContent>
          <w:r w:rsidR="00B17C35">
            <w:fldChar w:fldCharType="begin"/>
          </w:r>
          <w:r w:rsidR="00B17C35">
            <w:instrText xml:space="preserve"> CITATION Iye18 \l 1033 </w:instrText>
          </w:r>
          <w:r w:rsidR="00B17C35">
            <w:fldChar w:fldCharType="separate"/>
          </w:r>
          <w:r w:rsidR="00B17C35">
            <w:rPr>
              <w:noProof/>
            </w:rPr>
            <w:t>(Iyer, 2018)</w:t>
          </w:r>
          <w:r w:rsidR="00B17C35">
            <w:fldChar w:fldCharType="end"/>
          </w:r>
        </w:sdtContent>
      </w:sdt>
    </w:p>
    <w:p w14:paraId="6D442E69" w14:textId="609707CB" w:rsidR="00211ABB" w:rsidRDefault="00261DB9" w:rsidP="001745D1">
      <w:pPr>
        <w:spacing w:line="276" w:lineRule="auto"/>
        <w:rPr>
          <w:rFonts w:ascii="Times New Roman" w:hAnsi="Times New Roman" w:cs="Times New Roman"/>
          <w:sz w:val="24"/>
        </w:rPr>
      </w:pPr>
      <w:r>
        <w:rPr>
          <w:rFonts w:ascii="Times New Roman" w:hAnsi="Times New Roman" w:cs="Times New Roman"/>
          <w:sz w:val="24"/>
        </w:rPr>
        <w:t>As shown by the GapJumpers.com results, t</w:t>
      </w:r>
      <w:r w:rsidR="00F82804">
        <w:rPr>
          <w:rFonts w:ascii="Times New Roman" w:hAnsi="Times New Roman" w:cs="Times New Roman"/>
          <w:sz w:val="24"/>
        </w:rPr>
        <w:t xml:space="preserve">here </w:t>
      </w:r>
      <w:r>
        <w:rPr>
          <w:rFonts w:ascii="Times New Roman" w:hAnsi="Times New Roman" w:cs="Times New Roman"/>
          <w:sz w:val="24"/>
        </w:rPr>
        <w:t>is potential for even greater results than estimated</w:t>
      </w:r>
      <w:r w:rsidR="00CF56AD">
        <w:rPr>
          <w:rFonts w:ascii="Times New Roman" w:hAnsi="Times New Roman" w:cs="Times New Roman"/>
          <w:sz w:val="24"/>
        </w:rPr>
        <w:t xml:space="preserve">, which would </w:t>
      </w:r>
      <w:r w:rsidR="00B522A0">
        <w:rPr>
          <w:rFonts w:ascii="Times New Roman" w:hAnsi="Times New Roman" w:cs="Times New Roman"/>
          <w:sz w:val="24"/>
        </w:rPr>
        <w:t xml:space="preserve">decrease </w:t>
      </w:r>
      <w:r w:rsidR="00CF56AD">
        <w:rPr>
          <w:rFonts w:ascii="Times New Roman" w:hAnsi="Times New Roman" w:cs="Times New Roman"/>
          <w:sz w:val="24"/>
        </w:rPr>
        <w:t>the cost-effectiveness of this option.</w:t>
      </w:r>
      <w:r w:rsidR="00F82804" w:rsidRPr="00F82804">
        <w:rPr>
          <w:rFonts w:ascii="Times New Roman" w:hAnsi="Times New Roman" w:cs="Times New Roman"/>
          <w:sz w:val="24"/>
        </w:rPr>
        <w:t xml:space="preserve"> Unfortunately, the political costs are uncertain. </w:t>
      </w:r>
      <w:r w:rsidR="00DD4AAA">
        <w:rPr>
          <w:rFonts w:ascii="Times New Roman" w:hAnsi="Times New Roman" w:cs="Times New Roman"/>
          <w:sz w:val="24"/>
        </w:rPr>
        <w:t xml:space="preserve">While </w:t>
      </w:r>
      <w:r w:rsidR="00DD4AAA" w:rsidRPr="00DD4AAA">
        <w:rPr>
          <w:rFonts w:ascii="Times New Roman" w:hAnsi="Times New Roman" w:cs="Times New Roman"/>
          <w:sz w:val="24"/>
        </w:rPr>
        <w:t xml:space="preserve">the program </w:t>
      </w:r>
      <w:r w:rsidR="00DD4AAA">
        <w:rPr>
          <w:rFonts w:ascii="Times New Roman" w:hAnsi="Times New Roman" w:cs="Times New Roman"/>
          <w:sz w:val="24"/>
        </w:rPr>
        <w:t xml:space="preserve">would not </w:t>
      </w:r>
      <w:r w:rsidR="00DD4AAA" w:rsidRPr="00DD4AAA">
        <w:rPr>
          <w:rFonts w:ascii="Times New Roman" w:hAnsi="Times New Roman" w:cs="Times New Roman"/>
          <w:sz w:val="24"/>
        </w:rPr>
        <w:t xml:space="preserve">require new or amended legislation, </w:t>
      </w:r>
      <w:r w:rsidR="00DD4AAA">
        <w:rPr>
          <w:rFonts w:ascii="Times New Roman" w:hAnsi="Times New Roman" w:cs="Times New Roman"/>
          <w:sz w:val="24"/>
        </w:rPr>
        <w:t xml:space="preserve">it is unclear whether </w:t>
      </w:r>
      <w:r w:rsidR="00DD4AAA" w:rsidRPr="00DD4AAA">
        <w:rPr>
          <w:rFonts w:ascii="Times New Roman" w:hAnsi="Times New Roman" w:cs="Times New Roman"/>
          <w:sz w:val="24"/>
        </w:rPr>
        <w:t>the program would have bipartisan support</w:t>
      </w:r>
      <w:r w:rsidR="00DD4AAA">
        <w:rPr>
          <w:rFonts w:ascii="Times New Roman" w:hAnsi="Times New Roman" w:cs="Times New Roman"/>
          <w:sz w:val="24"/>
        </w:rPr>
        <w:t xml:space="preserve"> s</w:t>
      </w:r>
      <w:r w:rsidR="00DD4AAA" w:rsidRPr="00DD4AAA">
        <w:rPr>
          <w:rFonts w:ascii="Times New Roman" w:hAnsi="Times New Roman" w:cs="Times New Roman"/>
          <w:sz w:val="24"/>
        </w:rPr>
        <w:t>ince this is a very new idea with a small sample size</w:t>
      </w:r>
      <w:r w:rsidR="00DD4AAA">
        <w:rPr>
          <w:rFonts w:ascii="Times New Roman" w:hAnsi="Times New Roman" w:cs="Times New Roman"/>
          <w:sz w:val="24"/>
        </w:rPr>
        <w:t>.</w:t>
      </w:r>
      <w:r w:rsidR="00DD4AAA" w:rsidRPr="00DD4AAA">
        <w:rPr>
          <w:rFonts w:ascii="Times New Roman" w:hAnsi="Times New Roman" w:cs="Times New Roman"/>
          <w:sz w:val="24"/>
        </w:rPr>
        <w:t xml:space="preserve"> </w:t>
      </w:r>
      <w:r w:rsidR="00DD4AAA">
        <w:rPr>
          <w:rFonts w:ascii="Times New Roman" w:hAnsi="Times New Roman" w:cs="Times New Roman"/>
          <w:sz w:val="24"/>
        </w:rPr>
        <w:t>Furthermore, due to current levels of Congressional partisanship,</w:t>
      </w:r>
      <w:r w:rsidR="00DD4AAA" w:rsidRPr="00DD4AAA">
        <w:rPr>
          <w:rFonts w:ascii="Times New Roman" w:hAnsi="Times New Roman" w:cs="Times New Roman"/>
          <w:sz w:val="24"/>
        </w:rPr>
        <w:t xml:space="preserve"> the program would likely </w:t>
      </w:r>
      <w:r w:rsidR="00DD4AAA">
        <w:rPr>
          <w:rFonts w:ascii="Times New Roman" w:hAnsi="Times New Roman" w:cs="Times New Roman"/>
          <w:sz w:val="24"/>
        </w:rPr>
        <w:t xml:space="preserve">have to be attached as a rider to another bill in order to </w:t>
      </w:r>
      <w:r w:rsidR="00DD4AAA" w:rsidRPr="00DD4AAA">
        <w:rPr>
          <w:rFonts w:ascii="Times New Roman" w:hAnsi="Times New Roman" w:cs="Times New Roman"/>
          <w:sz w:val="24"/>
        </w:rPr>
        <w:t>be implemented</w:t>
      </w:r>
      <w:r w:rsidR="00DD4AAA">
        <w:rPr>
          <w:rFonts w:ascii="Times New Roman" w:hAnsi="Times New Roman" w:cs="Times New Roman"/>
          <w:sz w:val="24"/>
        </w:rPr>
        <w:t xml:space="preserve">. As such, </w:t>
      </w:r>
      <w:r w:rsidR="00CF3019">
        <w:rPr>
          <w:rFonts w:ascii="Times New Roman" w:hAnsi="Times New Roman" w:cs="Times New Roman"/>
          <w:sz w:val="24"/>
        </w:rPr>
        <w:t>this report rates th</w:t>
      </w:r>
      <w:r w:rsidR="00DD4AAA">
        <w:rPr>
          <w:rFonts w:ascii="Times New Roman" w:hAnsi="Times New Roman" w:cs="Times New Roman"/>
          <w:sz w:val="24"/>
        </w:rPr>
        <w:t>e</w:t>
      </w:r>
      <w:r w:rsidR="00CF3019">
        <w:rPr>
          <w:rFonts w:ascii="Times New Roman" w:hAnsi="Times New Roman" w:cs="Times New Roman"/>
          <w:sz w:val="24"/>
        </w:rPr>
        <w:t xml:space="preserve"> option as a 2 for political feasibility. </w:t>
      </w:r>
    </w:p>
    <w:p w14:paraId="6ED8671D" w14:textId="6964DD7E" w:rsidR="00E144CB" w:rsidRDefault="008D116F" w:rsidP="001745D1">
      <w:pPr>
        <w:pStyle w:val="Heading2"/>
        <w:spacing w:line="276" w:lineRule="auto"/>
        <w:rPr>
          <w:rFonts w:cs="Times New Roman"/>
        </w:rPr>
      </w:pPr>
      <w:bookmarkStart w:id="29" w:name="_Toc513010681"/>
      <w:r>
        <w:rPr>
          <w:rFonts w:cs="Times New Roman"/>
        </w:rPr>
        <w:t>Option</w:t>
      </w:r>
      <w:r w:rsidR="00E144CB" w:rsidRPr="007C7642">
        <w:rPr>
          <w:rFonts w:cs="Times New Roman"/>
        </w:rPr>
        <w:t xml:space="preserve"> 3: Create Mentorship Programs for Potential WS/ED applicants</w:t>
      </w:r>
      <w:bookmarkEnd w:id="29"/>
    </w:p>
    <w:p w14:paraId="5ABBE3C1" w14:textId="56A9024B" w:rsidR="007D027F" w:rsidRDefault="002D7CB4" w:rsidP="001745D1">
      <w:pPr>
        <w:spacing w:line="276" w:lineRule="auto"/>
        <w:rPr>
          <w:rFonts w:ascii="Times New Roman" w:hAnsi="Times New Roman" w:cs="Times New Roman"/>
          <w:sz w:val="24"/>
        </w:rPr>
      </w:pPr>
      <w:r>
        <w:rPr>
          <w:rFonts w:ascii="Times New Roman" w:hAnsi="Times New Roman" w:cs="Times New Roman"/>
          <w:sz w:val="24"/>
        </w:rPr>
        <w:t xml:space="preserve">The cost of this </w:t>
      </w:r>
      <w:r w:rsidR="007A10A6">
        <w:rPr>
          <w:rFonts w:ascii="Times New Roman" w:hAnsi="Times New Roman" w:cs="Times New Roman"/>
          <w:sz w:val="24"/>
        </w:rPr>
        <w:t>option</w:t>
      </w:r>
      <w:r>
        <w:rPr>
          <w:rFonts w:ascii="Times New Roman" w:hAnsi="Times New Roman" w:cs="Times New Roman"/>
          <w:sz w:val="24"/>
        </w:rPr>
        <w:t xml:space="preserve"> is also uncertain. </w:t>
      </w:r>
      <w:r w:rsidR="008B39AC">
        <w:rPr>
          <w:rFonts w:ascii="Times New Roman" w:hAnsi="Times New Roman" w:cs="Times New Roman"/>
          <w:sz w:val="24"/>
        </w:rPr>
        <w:t>A</w:t>
      </w:r>
      <w:r w:rsidR="00AF5B3B">
        <w:rPr>
          <w:rFonts w:ascii="Times New Roman" w:hAnsi="Times New Roman" w:cs="Times New Roman"/>
          <w:sz w:val="24"/>
        </w:rPr>
        <w:t xml:space="preserve"> </w:t>
      </w:r>
      <w:r w:rsidR="008B39AC">
        <w:rPr>
          <w:rFonts w:ascii="Times New Roman" w:hAnsi="Times New Roman" w:cs="Times New Roman"/>
          <w:sz w:val="24"/>
        </w:rPr>
        <w:t xml:space="preserve">potential breakdown of costs from </w:t>
      </w:r>
      <w:r w:rsidR="0083290A">
        <w:rPr>
          <w:rFonts w:ascii="Times New Roman" w:hAnsi="Times New Roman" w:cs="Times New Roman"/>
          <w:sz w:val="24"/>
        </w:rPr>
        <w:t>managementmentors.com suggests that there are three potential routes to take when setting up a mentor-mentee matching system</w:t>
      </w:r>
      <w:sdt>
        <w:sdtPr>
          <w:rPr>
            <w:rFonts w:ascii="Times New Roman" w:hAnsi="Times New Roman" w:cs="Times New Roman"/>
            <w:sz w:val="24"/>
          </w:rPr>
          <w:id w:val="-827524580"/>
          <w:citation/>
        </w:sdtPr>
        <w:sdtEndPr/>
        <w:sdtContent>
          <w:r w:rsidR="007D027F">
            <w:rPr>
              <w:rFonts w:ascii="Times New Roman" w:hAnsi="Times New Roman" w:cs="Times New Roman"/>
              <w:sz w:val="24"/>
            </w:rPr>
            <w:fldChar w:fldCharType="begin"/>
          </w:r>
          <w:r w:rsidR="007D027F">
            <w:rPr>
              <w:rFonts w:ascii="Times New Roman" w:hAnsi="Times New Roman" w:cs="Times New Roman"/>
              <w:sz w:val="24"/>
            </w:rPr>
            <w:instrText xml:space="preserve"> CITATION man16 \l 1033 </w:instrText>
          </w:r>
          <w:r w:rsidR="007D027F">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(management-mentors.com, 2016)</w:t>
          </w:r>
          <w:r w:rsidR="007D027F">
            <w:rPr>
              <w:rFonts w:ascii="Times New Roman" w:hAnsi="Times New Roman" w:cs="Times New Roman"/>
              <w:sz w:val="24"/>
            </w:rPr>
            <w:fldChar w:fldCharType="end"/>
          </w:r>
        </w:sdtContent>
      </w:sdt>
      <w:r w:rsidR="0083290A">
        <w:rPr>
          <w:rFonts w:ascii="Times New Roman" w:hAnsi="Times New Roman" w:cs="Times New Roman"/>
          <w:sz w:val="24"/>
        </w:rPr>
        <w:t>. First, the organization could hire a consultant, costing about $30,000-$50,000. Second, the organization could buy an online software package, costing as low as $3</w:t>
      </w:r>
      <w:r w:rsidR="00CF56AD">
        <w:rPr>
          <w:rFonts w:ascii="Times New Roman" w:hAnsi="Times New Roman" w:cs="Times New Roman"/>
          <w:sz w:val="24"/>
        </w:rPr>
        <w:t>,</w:t>
      </w:r>
      <w:r w:rsidR="0083290A">
        <w:rPr>
          <w:rFonts w:ascii="Times New Roman" w:hAnsi="Times New Roman" w:cs="Times New Roman"/>
          <w:sz w:val="24"/>
        </w:rPr>
        <w:t>000 a year, depending on the number of users. Third, the organization could produce the system in-house, which costs the equivalent of the hours of time invested in making the system multiplied by the value of that time. The website estimates that setting up the system could take 100 hours for an employee whose time is worth $75 an hour, leading to a total cost of $7</w:t>
      </w:r>
      <w:r w:rsidR="00CF56AD">
        <w:rPr>
          <w:rFonts w:ascii="Times New Roman" w:hAnsi="Times New Roman" w:cs="Times New Roman"/>
          <w:sz w:val="24"/>
        </w:rPr>
        <w:t>,</w:t>
      </w:r>
      <w:r w:rsidR="0083290A">
        <w:rPr>
          <w:rFonts w:ascii="Times New Roman" w:hAnsi="Times New Roman" w:cs="Times New Roman"/>
          <w:sz w:val="24"/>
        </w:rPr>
        <w:t>500. However, these are all fixed costs. Managementmentors.com quotes a final annual price of about $7</w:t>
      </w:r>
      <w:r w:rsidR="00CF56AD">
        <w:rPr>
          <w:rFonts w:ascii="Times New Roman" w:hAnsi="Times New Roman" w:cs="Times New Roman"/>
          <w:sz w:val="24"/>
        </w:rPr>
        <w:t>,</w:t>
      </w:r>
      <w:r w:rsidR="0083290A">
        <w:rPr>
          <w:rFonts w:ascii="Times New Roman" w:hAnsi="Times New Roman" w:cs="Times New Roman"/>
          <w:sz w:val="24"/>
        </w:rPr>
        <w:t xml:space="preserve">500 to set up a matching system and monitor it for the duration of the mentoring program. </w:t>
      </w:r>
      <w:r w:rsidR="00AF5B3B">
        <w:rPr>
          <w:rFonts w:ascii="Times New Roman" w:hAnsi="Times New Roman" w:cs="Times New Roman"/>
          <w:sz w:val="24"/>
        </w:rPr>
        <w:t>Assuming that this price is for the software package, that means that about 40% of the total cost of the program is fixed.</w:t>
      </w:r>
    </w:p>
    <w:p w14:paraId="2F65BF46" w14:textId="54F2AB6A" w:rsidR="00473712" w:rsidRPr="00473712" w:rsidRDefault="003E6AAC" w:rsidP="001745D1">
      <w:pPr>
        <w:spacing w:line="276" w:lineRule="auto"/>
        <w:rPr>
          <w:rFonts w:ascii="Times New Roman" w:hAnsi="Times New Roman" w:cs="Times New Roman"/>
          <w:sz w:val="24"/>
        </w:rPr>
      </w:pPr>
      <w:r>
        <w:rPr>
          <w:rFonts w:ascii="Times New Roman" w:hAnsi="Times New Roman" w:cs="Times New Roman"/>
          <w:sz w:val="24"/>
        </w:rPr>
        <w:t>Using the Sun Microsystems cost</w:t>
      </w:r>
      <w:r w:rsidR="00AF5B3B">
        <w:rPr>
          <w:rFonts w:ascii="Times New Roman" w:hAnsi="Times New Roman" w:cs="Times New Roman"/>
          <w:sz w:val="24"/>
        </w:rPr>
        <w:t xml:space="preserve"> of $695 invested per mentor-mentee pair in a 95-pair program</w:t>
      </w:r>
      <w:sdt>
        <w:sdtPr>
          <w:rPr>
            <w:rFonts w:ascii="Times New Roman" w:hAnsi="Times New Roman" w:cs="Times New Roman"/>
            <w:sz w:val="24"/>
          </w:rPr>
          <w:id w:val="-1418791258"/>
          <w:citation/>
        </w:sdtPr>
        <w:sdtEndPr/>
        <w:sdtContent>
          <w:r w:rsidR="002C1C09">
            <w:rPr>
              <w:rFonts w:ascii="Times New Roman" w:hAnsi="Times New Roman" w:cs="Times New Roman"/>
              <w:sz w:val="24"/>
            </w:rPr>
            <w:fldChar w:fldCharType="begin"/>
          </w:r>
          <w:r w:rsidR="002C1C09">
            <w:rPr>
              <w:rFonts w:ascii="Times New Roman" w:hAnsi="Times New Roman" w:cs="Times New Roman"/>
              <w:sz w:val="24"/>
            </w:rPr>
            <w:instrText xml:space="preserve"> CITATION Dic09 \l 1033 </w:instrText>
          </w:r>
          <w:r w:rsidR="002C1C09">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(Dickinson, Jankot, &amp; Gracon, 2009)</w:t>
          </w:r>
          <w:r w:rsidR="002C1C09">
            <w:rPr>
              <w:rFonts w:ascii="Times New Roman" w:hAnsi="Times New Roman" w:cs="Times New Roman"/>
              <w:sz w:val="24"/>
            </w:rPr>
            <w:fldChar w:fldCharType="end"/>
          </w:r>
        </w:sdtContent>
      </w:sdt>
      <w:r>
        <w:rPr>
          <w:rFonts w:ascii="Times New Roman" w:hAnsi="Times New Roman" w:cs="Times New Roman"/>
          <w:sz w:val="24"/>
        </w:rPr>
        <w:t>, each mentor-mentee pair costs the organization about $417</w:t>
      </w:r>
      <w:r w:rsidR="00AF5B3B">
        <w:rPr>
          <w:rFonts w:ascii="Times New Roman" w:hAnsi="Times New Roman" w:cs="Times New Roman"/>
          <w:sz w:val="24"/>
        </w:rPr>
        <w:t xml:space="preserve"> after accounting for fixed costs</w:t>
      </w:r>
      <w:r>
        <w:rPr>
          <w:rFonts w:ascii="Times New Roman" w:hAnsi="Times New Roman" w:cs="Times New Roman"/>
          <w:sz w:val="24"/>
        </w:rPr>
        <w:t xml:space="preserve">. Furthermore, </w:t>
      </w:r>
      <w:r w:rsidR="00AF5B3B">
        <w:rPr>
          <w:rFonts w:ascii="Times New Roman" w:hAnsi="Times New Roman" w:cs="Times New Roman"/>
          <w:sz w:val="24"/>
        </w:rPr>
        <w:t>according to Figures 2 and 3</w:t>
      </w:r>
      <w:r w:rsidR="00097E9C">
        <w:rPr>
          <w:rFonts w:ascii="Times New Roman" w:hAnsi="Times New Roman" w:cs="Times New Roman"/>
          <w:sz w:val="24"/>
        </w:rPr>
        <w:t>,</w:t>
      </w:r>
      <w:r>
        <w:rPr>
          <w:rFonts w:ascii="Times New Roman" w:hAnsi="Times New Roman" w:cs="Times New Roman"/>
          <w:sz w:val="24"/>
        </w:rPr>
        <w:t xml:space="preserve"> the maximum </w:t>
      </w:r>
      <w:r w:rsidR="003327D8">
        <w:rPr>
          <w:rFonts w:ascii="Times New Roman" w:hAnsi="Times New Roman" w:cs="Times New Roman"/>
          <w:sz w:val="24"/>
        </w:rPr>
        <w:t>number</w:t>
      </w:r>
      <w:r>
        <w:rPr>
          <w:rFonts w:ascii="Times New Roman" w:hAnsi="Times New Roman" w:cs="Times New Roman"/>
          <w:sz w:val="24"/>
        </w:rPr>
        <w:t xml:space="preserve"> of women-owned projects given awards </w:t>
      </w:r>
      <w:r w:rsidR="007D027F">
        <w:rPr>
          <w:rFonts w:ascii="Times New Roman" w:hAnsi="Times New Roman" w:cs="Times New Roman"/>
          <w:sz w:val="24"/>
        </w:rPr>
        <w:t>across all SBIR partner agencies is</w:t>
      </w:r>
      <w:r>
        <w:rPr>
          <w:rFonts w:ascii="Times New Roman" w:hAnsi="Times New Roman" w:cs="Times New Roman"/>
          <w:sz w:val="24"/>
        </w:rPr>
        <w:t xml:space="preserve"> around 450 and the maximum </w:t>
      </w:r>
      <w:r w:rsidR="003327D8">
        <w:rPr>
          <w:rFonts w:ascii="Times New Roman" w:hAnsi="Times New Roman" w:cs="Times New Roman"/>
          <w:sz w:val="24"/>
        </w:rPr>
        <w:t>number</w:t>
      </w:r>
      <w:r>
        <w:rPr>
          <w:rFonts w:ascii="Times New Roman" w:hAnsi="Times New Roman" w:cs="Times New Roman"/>
          <w:sz w:val="24"/>
        </w:rPr>
        <w:t xml:space="preserve"> of </w:t>
      </w:r>
      <w:r w:rsidR="00AF5B3B">
        <w:rPr>
          <w:rFonts w:ascii="Times New Roman" w:hAnsi="Times New Roman" w:cs="Times New Roman"/>
          <w:sz w:val="24"/>
        </w:rPr>
        <w:t>S/ED</w:t>
      </w:r>
      <w:r>
        <w:rPr>
          <w:rFonts w:ascii="Times New Roman" w:hAnsi="Times New Roman" w:cs="Times New Roman"/>
          <w:sz w:val="24"/>
        </w:rPr>
        <w:t xml:space="preserve"> owned project given awards </w:t>
      </w:r>
      <w:r w:rsidR="007D027F">
        <w:rPr>
          <w:rFonts w:ascii="Times New Roman" w:hAnsi="Times New Roman" w:cs="Times New Roman"/>
          <w:sz w:val="24"/>
        </w:rPr>
        <w:t>i</w:t>
      </w:r>
      <w:r>
        <w:rPr>
          <w:rFonts w:ascii="Times New Roman" w:hAnsi="Times New Roman" w:cs="Times New Roman"/>
          <w:sz w:val="24"/>
        </w:rPr>
        <w:t>s around</w:t>
      </w:r>
      <w:r w:rsidR="00350FCB">
        <w:rPr>
          <w:rFonts w:ascii="Times New Roman" w:hAnsi="Times New Roman" w:cs="Times New Roman"/>
          <w:sz w:val="24"/>
        </w:rPr>
        <w:t xml:space="preserve"> 200</w:t>
      </w:r>
      <w:r w:rsidR="00097E9C">
        <w:rPr>
          <w:rFonts w:ascii="Times New Roman" w:hAnsi="Times New Roman" w:cs="Times New Roman"/>
          <w:sz w:val="24"/>
        </w:rPr>
        <w:t>. Therefore,</w:t>
      </w:r>
      <w:r w:rsidR="00350FCB">
        <w:rPr>
          <w:rFonts w:ascii="Times New Roman" w:hAnsi="Times New Roman" w:cs="Times New Roman"/>
          <w:sz w:val="24"/>
        </w:rPr>
        <w:t xml:space="preserve"> the maximum </w:t>
      </w:r>
      <w:r w:rsidR="003327D8">
        <w:rPr>
          <w:rFonts w:ascii="Times New Roman" w:hAnsi="Times New Roman" w:cs="Times New Roman"/>
          <w:sz w:val="24"/>
        </w:rPr>
        <w:t xml:space="preserve">number </w:t>
      </w:r>
      <w:r w:rsidR="00350FCB">
        <w:rPr>
          <w:rFonts w:ascii="Times New Roman" w:hAnsi="Times New Roman" w:cs="Times New Roman"/>
          <w:sz w:val="24"/>
        </w:rPr>
        <w:t>of pairs across SBIR is around 650</w:t>
      </w:r>
      <w:r w:rsidR="00AF5B3B">
        <w:rPr>
          <w:rFonts w:ascii="Times New Roman" w:hAnsi="Times New Roman" w:cs="Times New Roman"/>
          <w:sz w:val="24"/>
        </w:rPr>
        <w:t>, assuming no double counting between women and S/ED populations</w:t>
      </w:r>
      <w:r w:rsidR="00BF2FD4">
        <w:rPr>
          <w:rFonts w:ascii="Times New Roman" w:hAnsi="Times New Roman" w:cs="Times New Roman"/>
          <w:sz w:val="24"/>
        </w:rPr>
        <w:t xml:space="preserve"> in order to establish a maximum</w:t>
      </w:r>
      <w:r w:rsidR="00350FCB">
        <w:rPr>
          <w:rFonts w:ascii="Times New Roman" w:hAnsi="Times New Roman" w:cs="Times New Roman"/>
          <w:sz w:val="24"/>
        </w:rPr>
        <w:t xml:space="preserve">. </w:t>
      </w:r>
      <w:r w:rsidR="00097E9C">
        <w:rPr>
          <w:rFonts w:ascii="Times New Roman" w:hAnsi="Times New Roman" w:cs="Times New Roman"/>
          <w:sz w:val="24"/>
        </w:rPr>
        <w:t>As such</w:t>
      </w:r>
      <w:r w:rsidR="003327D8">
        <w:rPr>
          <w:rFonts w:ascii="Times New Roman" w:hAnsi="Times New Roman" w:cs="Times New Roman"/>
          <w:sz w:val="24"/>
        </w:rPr>
        <w:t xml:space="preserve">, the </w:t>
      </w:r>
      <w:r w:rsidR="006229D5">
        <w:rPr>
          <w:rFonts w:ascii="Times New Roman" w:hAnsi="Times New Roman" w:cs="Times New Roman"/>
          <w:sz w:val="24"/>
        </w:rPr>
        <w:t xml:space="preserve">maximum </w:t>
      </w:r>
      <w:r w:rsidR="003327D8">
        <w:rPr>
          <w:rFonts w:ascii="Times New Roman" w:hAnsi="Times New Roman" w:cs="Times New Roman"/>
          <w:sz w:val="24"/>
        </w:rPr>
        <w:t xml:space="preserve">total variable cost across SBIR is about </w:t>
      </w:r>
      <w:bookmarkStart w:id="30" w:name="_Hlk510679051"/>
      <w:r w:rsidR="003327D8">
        <w:rPr>
          <w:rFonts w:ascii="Times New Roman" w:hAnsi="Times New Roman" w:cs="Times New Roman"/>
          <w:sz w:val="24"/>
        </w:rPr>
        <w:t>$</w:t>
      </w:r>
      <w:r w:rsidR="003327D8" w:rsidRPr="003327D8">
        <w:rPr>
          <w:rFonts w:ascii="Times New Roman" w:hAnsi="Times New Roman" w:cs="Times New Roman"/>
          <w:sz w:val="24"/>
        </w:rPr>
        <w:t>271</w:t>
      </w:r>
      <w:r w:rsidR="003327D8">
        <w:rPr>
          <w:rFonts w:ascii="Times New Roman" w:hAnsi="Times New Roman" w:cs="Times New Roman"/>
          <w:sz w:val="24"/>
        </w:rPr>
        <w:t>,</w:t>
      </w:r>
      <w:r w:rsidR="003327D8" w:rsidRPr="003327D8">
        <w:rPr>
          <w:rFonts w:ascii="Times New Roman" w:hAnsi="Times New Roman" w:cs="Times New Roman"/>
          <w:sz w:val="24"/>
        </w:rPr>
        <w:t>050</w:t>
      </w:r>
      <w:r w:rsidR="003327D8">
        <w:rPr>
          <w:rFonts w:ascii="Times New Roman" w:hAnsi="Times New Roman" w:cs="Times New Roman"/>
          <w:sz w:val="24"/>
        </w:rPr>
        <w:t xml:space="preserve"> </w:t>
      </w:r>
      <w:bookmarkEnd w:id="30"/>
      <w:r w:rsidR="003327D8">
        <w:rPr>
          <w:rFonts w:ascii="Times New Roman" w:hAnsi="Times New Roman" w:cs="Times New Roman"/>
          <w:sz w:val="24"/>
        </w:rPr>
        <w:t>per year. The fixed costs of setting up the matching software is a one-time payment of $36,000 for all 12 partner agencies.</w:t>
      </w:r>
      <w:r>
        <w:rPr>
          <w:rFonts w:ascii="Times New Roman" w:hAnsi="Times New Roman" w:cs="Times New Roman"/>
          <w:sz w:val="24"/>
        </w:rPr>
        <w:t xml:space="preserve"> </w:t>
      </w:r>
      <w:r w:rsidR="003327D8">
        <w:rPr>
          <w:rFonts w:ascii="Times New Roman" w:hAnsi="Times New Roman" w:cs="Times New Roman"/>
          <w:sz w:val="24"/>
        </w:rPr>
        <w:t xml:space="preserve">As such, the net present value over 5 years of a SBIR-wide mentoring program is about $804,308.52, or </w:t>
      </w:r>
      <w:bookmarkStart w:id="31" w:name="_Hlk510679242"/>
      <w:r w:rsidR="003327D8">
        <w:rPr>
          <w:rFonts w:ascii="Times New Roman" w:hAnsi="Times New Roman" w:cs="Times New Roman"/>
          <w:sz w:val="24"/>
        </w:rPr>
        <w:t>$</w:t>
      </w:r>
      <w:r w:rsidR="003327D8" w:rsidRPr="003327D8">
        <w:rPr>
          <w:rFonts w:ascii="Times New Roman" w:hAnsi="Times New Roman" w:cs="Times New Roman"/>
          <w:sz w:val="24"/>
        </w:rPr>
        <w:t>67</w:t>
      </w:r>
      <w:r w:rsidR="003327D8">
        <w:rPr>
          <w:rFonts w:ascii="Times New Roman" w:hAnsi="Times New Roman" w:cs="Times New Roman"/>
          <w:sz w:val="24"/>
        </w:rPr>
        <w:t>,</w:t>
      </w:r>
      <w:r w:rsidR="003327D8" w:rsidRPr="003327D8">
        <w:rPr>
          <w:rFonts w:ascii="Times New Roman" w:hAnsi="Times New Roman" w:cs="Times New Roman"/>
          <w:sz w:val="24"/>
        </w:rPr>
        <w:t>025.71</w:t>
      </w:r>
      <w:bookmarkEnd w:id="31"/>
      <w:r w:rsidR="003327D8">
        <w:rPr>
          <w:rFonts w:ascii="Times New Roman" w:hAnsi="Times New Roman" w:cs="Times New Roman"/>
          <w:sz w:val="24"/>
        </w:rPr>
        <w:t xml:space="preserve"> per agency if costs are shared equally. Taking the range of effect from the literature review of a 0 to </w:t>
      </w:r>
      <w:r w:rsidR="00AF5B3B">
        <w:rPr>
          <w:rFonts w:ascii="Times New Roman" w:hAnsi="Times New Roman" w:cs="Times New Roman"/>
          <w:sz w:val="24"/>
        </w:rPr>
        <w:t xml:space="preserve">a </w:t>
      </w:r>
      <w:r w:rsidR="003327D8">
        <w:rPr>
          <w:rFonts w:ascii="Times New Roman" w:hAnsi="Times New Roman" w:cs="Times New Roman"/>
          <w:sz w:val="24"/>
        </w:rPr>
        <w:t>2</w:t>
      </w:r>
      <w:r w:rsidR="00097E9C">
        <w:rPr>
          <w:rFonts w:ascii="Times New Roman" w:hAnsi="Times New Roman" w:cs="Times New Roman"/>
          <w:sz w:val="24"/>
        </w:rPr>
        <w:t>0</w:t>
      </w:r>
      <w:r w:rsidR="00A31EB8">
        <w:rPr>
          <w:rFonts w:ascii="Times New Roman" w:hAnsi="Times New Roman" w:cs="Times New Roman"/>
          <w:sz w:val="24"/>
        </w:rPr>
        <w:t>-</w:t>
      </w:r>
      <w:r w:rsidR="003327D8">
        <w:rPr>
          <w:rFonts w:ascii="Times New Roman" w:hAnsi="Times New Roman" w:cs="Times New Roman"/>
          <w:sz w:val="24"/>
        </w:rPr>
        <w:t xml:space="preserve">percentage point increase as a result of the mentoring program, the cost effectiveness of this option </w:t>
      </w:r>
      <w:r w:rsidR="00473712">
        <w:rPr>
          <w:rFonts w:ascii="Times New Roman" w:hAnsi="Times New Roman" w:cs="Times New Roman"/>
          <w:sz w:val="24"/>
        </w:rPr>
        <w:t>ranges from no effect to costing each agency</w:t>
      </w:r>
      <w:r w:rsidR="00AF5B3B">
        <w:rPr>
          <w:rFonts w:ascii="Times New Roman" w:hAnsi="Times New Roman" w:cs="Times New Roman"/>
          <w:sz w:val="24"/>
        </w:rPr>
        <w:t xml:space="preserve"> $3,351.29 per percentage point increase</w:t>
      </w:r>
      <w:r w:rsidR="00473712">
        <w:rPr>
          <w:rFonts w:ascii="Times New Roman" w:hAnsi="Times New Roman" w:cs="Times New Roman"/>
          <w:sz w:val="24"/>
        </w:rPr>
        <w:t xml:space="preserve">. </w:t>
      </w:r>
      <w:r w:rsidR="00BF2FD4">
        <w:rPr>
          <w:rFonts w:ascii="Times New Roman" w:hAnsi="Times New Roman" w:cs="Times New Roman"/>
          <w:sz w:val="24"/>
        </w:rPr>
        <w:t>This</w:t>
      </w:r>
      <w:r w:rsidR="00473712" w:rsidRPr="00473712">
        <w:rPr>
          <w:rFonts w:ascii="Times New Roman" w:hAnsi="Times New Roman" w:cs="Times New Roman"/>
          <w:sz w:val="24"/>
        </w:rPr>
        <w:t xml:space="preserve"> option is cheaper</w:t>
      </w:r>
      <w:r w:rsidR="00BF2FD4">
        <w:rPr>
          <w:rFonts w:ascii="Times New Roman" w:hAnsi="Times New Roman" w:cs="Times New Roman"/>
          <w:sz w:val="24"/>
        </w:rPr>
        <w:t xml:space="preserve"> than Option 2</w:t>
      </w:r>
      <w:r w:rsidR="00473712" w:rsidRPr="00473712">
        <w:rPr>
          <w:rFonts w:ascii="Times New Roman" w:hAnsi="Times New Roman" w:cs="Times New Roman"/>
          <w:sz w:val="24"/>
        </w:rPr>
        <w:t xml:space="preserve"> but less predictable</w:t>
      </w:r>
      <w:r w:rsidR="00BF2FD4">
        <w:rPr>
          <w:rFonts w:ascii="Times New Roman" w:hAnsi="Times New Roman" w:cs="Times New Roman"/>
          <w:sz w:val="24"/>
        </w:rPr>
        <w:t xml:space="preserve">. </w:t>
      </w:r>
      <w:r w:rsidR="00DD4AAA">
        <w:rPr>
          <w:rFonts w:ascii="Times New Roman" w:hAnsi="Times New Roman" w:cs="Times New Roman"/>
          <w:sz w:val="24"/>
        </w:rPr>
        <w:t>Since</w:t>
      </w:r>
      <w:r w:rsidR="00DD4AAA" w:rsidRPr="00DD4AAA">
        <w:rPr>
          <w:rFonts w:ascii="Times New Roman" w:hAnsi="Times New Roman" w:cs="Times New Roman"/>
          <w:sz w:val="24"/>
        </w:rPr>
        <w:t xml:space="preserve"> the program </w:t>
      </w:r>
      <w:r w:rsidR="00DD4AAA">
        <w:rPr>
          <w:rFonts w:ascii="Times New Roman" w:hAnsi="Times New Roman" w:cs="Times New Roman"/>
          <w:sz w:val="24"/>
        </w:rPr>
        <w:t xml:space="preserve">would not </w:t>
      </w:r>
      <w:r w:rsidR="00DD4AAA" w:rsidRPr="00DD4AAA">
        <w:rPr>
          <w:rFonts w:ascii="Times New Roman" w:hAnsi="Times New Roman" w:cs="Times New Roman"/>
          <w:sz w:val="24"/>
        </w:rPr>
        <w:t>require</w:t>
      </w:r>
      <w:r w:rsidR="00DD4AAA">
        <w:rPr>
          <w:rFonts w:ascii="Times New Roman" w:hAnsi="Times New Roman" w:cs="Times New Roman"/>
          <w:sz w:val="24"/>
        </w:rPr>
        <w:t xml:space="preserve"> </w:t>
      </w:r>
      <w:r w:rsidR="00DD4AAA" w:rsidRPr="00DD4AAA">
        <w:rPr>
          <w:rFonts w:ascii="Times New Roman" w:hAnsi="Times New Roman" w:cs="Times New Roman"/>
          <w:sz w:val="24"/>
        </w:rPr>
        <w:t>new or amended legislation</w:t>
      </w:r>
      <w:r w:rsidR="00DD4AAA">
        <w:rPr>
          <w:rFonts w:ascii="Times New Roman" w:hAnsi="Times New Roman" w:cs="Times New Roman"/>
          <w:sz w:val="24"/>
        </w:rPr>
        <w:t xml:space="preserve"> and is easier to explain to legislators than Option 2, this report rates the option’s political feasibility at a 3, even with the current levels of Congressional partisanship.</w:t>
      </w:r>
      <w:r w:rsidR="00DD4AAA" w:rsidRPr="00DD4AAA">
        <w:rPr>
          <w:rFonts w:ascii="Times New Roman" w:hAnsi="Times New Roman" w:cs="Times New Roman"/>
          <w:sz w:val="24"/>
        </w:rPr>
        <w:t xml:space="preserve"> </w:t>
      </w:r>
    </w:p>
    <w:p w14:paraId="6B725AA9" w14:textId="0456774B" w:rsidR="00E144CB" w:rsidRDefault="008D116F" w:rsidP="001745D1">
      <w:pPr>
        <w:pStyle w:val="Heading2"/>
        <w:spacing w:line="276" w:lineRule="auto"/>
        <w:rPr>
          <w:rFonts w:cs="Times New Roman"/>
        </w:rPr>
      </w:pPr>
      <w:bookmarkStart w:id="32" w:name="_Toc513010682"/>
      <w:r>
        <w:rPr>
          <w:rFonts w:cs="Times New Roman"/>
        </w:rPr>
        <w:t>Option</w:t>
      </w:r>
      <w:r w:rsidR="00E144CB" w:rsidRPr="007C7642">
        <w:rPr>
          <w:rFonts w:cs="Times New Roman"/>
        </w:rPr>
        <w:t xml:space="preserve"> 4: Expand the DoE Phase 0 initiative</w:t>
      </w:r>
      <w:bookmarkEnd w:id="32"/>
    </w:p>
    <w:p w14:paraId="0DFA15A9" w14:textId="21FE3F63" w:rsidR="00A31EB8" w:rsidRDefault="00097E9C" w:rsidP="001745D1">
      <w:pPr>
        <w:spacing w:line="276" w:lineRule="auto"/>
        <w:rPr>
          <w:rFonts w:ascii="Times New Roman" w:hAnsi="Times New Roman" w:cs="Times New Roman"/>
          <w:sz w:val="24"/>
          <w:szCs w:val="24"/>
        </w:rPr>
      </w:pPr>
      <w:r>
        <w:rPr>
          <w:rFonts w:ascii="Times New Roman" w:hAnsi="Times New Roman" w:cs="Times New Roman"/>
          <w:sz w:val="24"/>
          <w:szCs w:val="24"/>
        </w:rPr>
        <w:t xml:space="preserve">The DoE is currently analyzing the data gathered during the Phase 0 program in order to release a full report through the National Academies Press. However, preliminary findings about the effect of the program </w:t>
      </w:r>
      <w:r w:rsidR="004B183E">
        <w:rPr>
          <w:rFonts w:ascii="Times New Roman" w:hAnsi="Times New Roman" w:cs="Times New Roman"/>
          <w:sz w:val="24"/>
          <w:szCs w:val="24"/>
        </w:rPr>
        <w:t>seem</w:t>
      </w:r>
      <w:r>
        <w:rPr>
          <w:rFonts w:ascii="Times New Roman" w:hAnsi="Times New Roman" w:cs="Times New Roman"/>
          <w:sz w:val="24"/>
          <w:szCs w:val="24"/>
        </w:rPr>
        <w:t xml:space="preserve"> promising. According to Figure 9, Phase 1 applicants that received the Phase 0 treatment were observed to be four percentage points more likely to receive a Phase 1 grant.</w:t>
      </w:r>
    </w:p>
    <w:p w14:paraId="1E200728" w14:textId="4742BA2D" w:rsidR="00097E9C" w:rsidRPr="00097E9C" w:rsidRDefault="00097E9C" w:rsidP="009226CF">
      <w:pPr>
        <w:pStyle w:val="Caption"/>
        <w:keepNext/>
        <w:keepLines/>
        <w:rPr>
          <w:rFonts w:ascii="Times New Roman" w:hAnsi="Times New Roman" w:cs="Times New Roman"/>
          <w:sz w:val="36"/>
          <w:szCs w:val="24"/>
        </w:rPr>
      </w:pPr>
      <w:r w:rsidRPr="00097E9C">
        <w:rPr>
          <w:sz w:val="24"/>
        </w:rPr>
        <w:t>Figure</w:t>
      </w:r>
      <w:r w:rsidR="009D551F">
        <w:rPr>
          <w:sz w:val="24"/>
        </w:rPr>
        <w:t xml:space="preserve"> 9</w:t>
      </w:r>
      <w:r>
        <w:rPr>
          <w:sz w:val="24"/>
        </w:rPr>
        <w:t xml:space="preserve">: </w:t>
      </w:r>
      <w:r w:rsidRPr="00097E9C">
        <w:rPr>
          <w:b/>
          <w:bCs/>
          <w:sz w:val="24"/>
        </w:rPr>
        <w:t>Overall FY 2015 – FY 2017 (324 Phase 0 Participants)</w:t>
      </w:r>
    </w:p>
    <w:tbl>
      <w:tblPr>
        <w:tblW w:w="0" w:type="auto"/>
        <w:shd w:val="clear" w:color="auto" w:fill="FFFFFF"/>
        <w:tblCellMar>
          <w:left w:w="0" w:type="dxa"/>
          <w:right w:w="0" w:type="dxa"/>
        </w:tblCellMar>
        <w:tblLook w:val="04A0" w:firstRow="1" w:lastRow="0" w:firstColumn="1" w:lastColumn="0" w:noHBand="0" w:noVBand="1"/>
      </w:tblPr>
      <w:tblGrid>
        <w:gridCol w:w="5250"/>
        <w:gridCol w:w="1510"/>
        <w:gridCol w:w="1017"/>
        <w:gridCol w:w="1488"/>
      </w:tblGrid>
      <w:tr w:rsidR="00097E9C" w:rsidRPr="00097E9C" w14:paraId="5635B210" w14:textId="77777777" w:rsidTr="00184C57">
        <w:trPr>
          <w:trHeight w:val="288"/>
        </w:trPr>
        <w:tc>
          <w:tcPr>
            <w:tcW w:w="525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7FF5FE56"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 </w:t>
            </w:r>
          </w:p>
        </w:tc>
        <w:tc>
          <w:tcPr>
            <w:tcW w:w="151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1B2B228E"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Phase I Applications</w:t>
            </w:r>
          </w:p>
        </w:tc>
        <w:tc>
          <w:tcPr>
            <w:tcW w:w="1017"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60D9580F"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Phase I Awards</w:t>
            </w:r>
          </w:p>
        </w:tc>
        <w:tc>
          <w:tcPr>
            <w:tcW w:w="148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0D141351"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Phase I Award Rate</w:t>
            </w:r>
          </w:p>
        </w:tc>
      </w:tr>
      <w:tr w:rsidR="00097E9C" w:rsidRPr="00097E9C" w14:paraId="2F771CA5" w14:textId="77777777" w:rsidTr="00184C57">
        <w:trPr>
          <w:trHeight w:val="288"/>
        </w:trPr>
        <w:tc>
          <w:tcPr>
            <w:tcW w:w="525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64FCED05"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1.</w:t>
            </w:r>
            <w:r w:rsidRPr="00CF3019">
              <w:rPr>
                <w:rFonts w:ascii="Times New Roman" w:hAnsi="Times New Roman" w:cs="Times New Roman"/>
                <w:sz w:val="24"/>
                <w:szCs w:val="24"/>
              </w:rPr>
              <w:t>      </w:t>
            </w:r>
            <w:r w:rsidRPr="00CF3019">
              <w:rPr>
                <w:rFonts w:ascii="Times New Roman" w:hAnsi="Times New Roman" w:cs="Times New Roman"/>
                <w:b/>
                <w:bCs/>
                <w:sz w:val="24"/>
                <w:szCs w:val="24"/>
              </w:rPr>
              <w:t>All Phase 0 (P0) UR Participants</w:t>
            </w:r>
          </w:p>
        </w:tc>
        <w:tc>
          <w:tcPr>
            <w:tcW w:w="151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561DD785"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218</w:t>
            </w:r>
          </w:p>
        </w:tc>
        <w:tc>
          <w:tcPr>
            <w:tcW w:w="1017"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51E1E913"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32</w:t>
            </w:r>
          </w:p>
        </w:tc>
        <w:tc>
          <w:tcPr>
            <w:tcW w:w="148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62B75CFC"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15%</w:t>
            </w:r>
          </w:p>
        </w:tc>
      </w:tr>
      <w:tr w:rsidR="00097E9C" w:rsidRPr="00097E9C" w14:paraId="6C67849C" w14:textId="77777777" w:rsidTr="00184C57">
        <w:trPr>
          <w:trHeight w:val="288"/>
        </w:trPr>
        <w:tc>
          <w:tcPr>
            <w:tcW w:w="525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0792AB67"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2.</w:t>
            </w:r>
            <w:r w:rsidRPr="00CF3019">
              <w:rPr>
                <w:rFonts w:ascii="Times New Roman" w:hAnsi="Times New Roman" w:cs="Times New Roman"/>
                <w:sz w:val="24"/>
                <w:szCs w:val="24"/>
              </w:rPr>
              <w:t>      </w:t>
            </w:r>
            <w:r w:rsidRPr="00CF3019">
              <w:rPr>
                <w:rFonts w:ascii="Times New Roman" w:hAnsi="Times New Roman" w:cs="Times New Roman"/>
                <w:b/>
                <w:bCs/>
                <w:sz w:val="24"/>
                <w:szCs w:val="24"/>
              </w:rPr>
              <w:t>P0-1st Grant Application</w:t>
            </w:r>
          </w:p>
        </w:tc>
        <w:tc>
          <w:tcPr>
            <w:tcW w:w="151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20C65082"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171</w:t>
            </w:r>
          </w:p>
        </w:tc>
        <w:tc>
          <w:tcPr>
            <w:tcW w:w="1017"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730B46A4"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22</w:t>
            </w:r>
          </w:p>
        </w:tc>
        <w:tc>
          <w:tcPr>
            <w:tcW w:w="148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12A2035B"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13%</w:t>
            </w:r>
          </w:p>
        </w:tc>
      </w:tr>
      <w:tr w:rsidR="00097E9C" w:rsidRPr="00097E9C" w14:paraId="0B4C1881" w14:textId="77777777" w:rsidTr="00184C57">
        <w:trPr>
          <w:trHeight w:val="288"/>
        </w:trPr>
        <w:tc>
          <w:tcPr>
            <w:tcW w:w="525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5A574A9C"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3.</w:t>
            </w:r>
            <w:r w:rsidRPr="00CF3019">
              <w:rPr>
                <w:rFonts w:ascii="Times New Roman" w:hAnsi="Times New Roman" w:cs="Times New Roman"/>
                <w:sz w:val="24"/>
                <w:szCs w:val="24"/>
              </w:rPr>
              <w:t>      </w:t>
            </w:r>
            <w:r w:rsidRPr="00CF3019">
              <w:rPr>
                <w:rFonts w:ascii="Times New Roman" w:hAnsi="Times New Roman" w:cs="Times New Roman"/>
                <w:b/>
                <w:bCs/>
                <w:sz w:val="24"/>
                <w:szCs w:val="24"/>
              </w:rPr>
              <w:t>Non P0 UR-1st Grant Application</w:t>
            </w:r>
          </w:p>
        </w:tc>
        <w:tc>
          <w:tcPr>
            <w:tcW w:w="151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61D618EA"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296</w:t>
            </w:r>
          </w:p>
        </w:tc>
        <w:tc>
          <w:tcPr>
            <w:tcW w:w="1017"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6D86A578"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27</w:t>
            </w:r>
          </w:p>
        </w:tc>
        <w:tc>
          <w:tcPr>
            <w:tcW w:w="148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6186CBFA"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9%</w:t>
            </w:r>
          </w:p>
        </w:tc>
      </w:tr>
      <w:tr w:rsidR="00097E9C" w:rsidRPr="00097E9C" w14:paraId="1D00A39C" w14:textId="77777777" w:rsidTr="00184C57">
        <w:trPr>
          <w:trHeight w:val="288"/>
        </w:trPr>
        <w:tc>
          <w:tcPr>
            <w:tcW w:w="525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0154C8CF"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4.</w:t>
            </w:r>
            <w:r w:rsidRPr="00CF3019">
              <w:rPr>
                <w:rFonts w:ascii="Times New Roman" w:hAnsi="Times New Roman" w:cs="Times New Roman"/>
                <w:sz w:val="24"/>
                <w:szCs w:val="24"/>
              </w:rPr>
              <w:t>      </w:t>
            </w:r>
            <w:r w:rsidRPr="00CF3019">
              <w:rPr>
                <w:rFonts w:ascii="Times New Roman" w:hAnsi="Times New Roman" w:cs="Times New Roman"/>
                <w:b/>
                <w:bCs/>
                <w:sz w:val="24"/>
                <w:szCs w:val="24"/>
              </w:rPr>
              <w:t>All DOE SBIR/STTR Applicants</w:t>
            </w:r>
          </w:p>
        </w:tc>
        <w:tc>
          <w:tcPr>
            <w:tcW w:w="151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2CA86CAA"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4,195</w:t>
            </w:r>
          </w:p>
        </w:tc>
        <w:tc>
          <w:tcPr>
            <w:tcW w:w="1017"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545D89D4"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830</w:t>
            </w:r>
          </w:p>
        </w:tc>
        <w:tc>
          <w:tcPr>
            <w:tcW w:w="148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237D67B7"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20%</w:t>
            </w:r>
          </w:p>
        </w:tc>
      </w:tr>
      <w:tr w:rsidR="00097E9C" w:rsidRPr="00097E9C" w14:paraId="4FDA820A" w14:textId="77777777" w:rsidTr="00184C57">
        <w:trPr>
          <w:trHeight w:val="2690"/>
        </w:trPr>
        <w:tc>
          <w:tcPr>
            <w:tcW w:w="9265" w:type="dxa"/>
            <w:gridSpan w:val="4"/>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75195BC5" w14:textId="77777777" w:rsidR="00184C57" w:rsidRDefault="00097E9C" w:rsidP="009226CF">
            <w:pPr>
              <w:keepNext/>
              <w:keepLines/>
              <w:spacing w:after="0"/>
              <w:rPr>
                <w:rFonts w:ascii="Times New Roman" w:hAnsi="Times New Roman" w:cs="Times New Roman"/>
                <w:b/>
                <w:bCs/>
                <w:sz w:val="18"/>
                <w:szCs w:val="24"/>
              </w:rPr>
            </w:pPr>
            <w:r w:rsidRPr="00184C57">
              <w:rPr>
                <w:rFonts w:ascii="Times New Roman" w:hAnsi="Times New Roman" w:cs="Times New Roman"/>
                <w:b/>
                <w:bCs/>
                <w:sz w:val="18"/>
                <w:szCs w:val="24"/>
              </w:rPr>
              <w:t>Notes:</w:t>
            </w:r>
          </w:p>
          <w:p w14:paraId="5AA69A79" w14:textId="02E061EC" w:rsidR="00097E9C" w:rsidRPr="00184C57" w:rsidRDefault="00097E9C" w:rsidP="009226CF">
            <w:pPr>
              <w:keepNext/>
              <w:keepLines/>
              <w:rPr>
                <w:rFonts w:ascii="Times New Roman" w:hAnsi="Times New Roman" w:cs="Times New Roman"/>
                <w:b/>
                <w:bCs/>
                <w:sz w:val="18"/>
                <w:szCs w:val="24"/>
              </w:rPr>
            </w:pPr>
            <w:r w:rsidRPr="00184C57">
              <w:rPr>
                <w:rFonts w:ascii="Times New Roman" w:hAnsi="Times New Roman" w:cs="Times New Roman"/>
                <w:sz w:val="18"/>
                <w:szCs w:val="24"/>
              </w:rPr>
              <w:t>Line #1:  67% (218) of all Phase 0 (P0) participants submitted a Phase I application following DOE support.  Of this number 32 (15%) received a Phase I award/grant.</w:t>
            </w:r>
          </w:p>
          <w:p w14:paraId="44810014" w14:textId="77777777" w:rsidR="00097E9C" w:rsidRPr="00184C57" w:rsidRDefault="00097E9C" w:rsidP="009226CF">
            <w:pPr>
              <w:keepNext/>
              <w:keepLines/>
              <w:rPr>
                <w:rFonts w:ascii="Times New Roman" w:hAnsi="Times New Roman" w:cs="Times New Roman"/>
                <w:sz w:val="18"/>
                <w:szCs w:val="24"/>
              </w:rPr>
            </w:pPr>
            <w:r w:rsidRPr="00184C57">
              <w:rPr>
                <w:rFonts w:ascii="Times New Roman" w:hAnsi="Times New Roman" w:cs="Times New Roman"/>
                <w:sz w:val="18"/>
                <w:szCs w:val="24"/>
              </w:rPr>
              <w:t>Line #2:  To be eligible for Phase 0 support, one must have never received a DOE SBIR/STTR award.  So, this means, many, but not all Phase 0 participants may have never submitted a DOE Phase I grant application.  During this period, 171 or 78% of the Phase 0 participants had never submitted a DOE Phase I grant application. Of the 171 first-time grant application submitters, 22 Phase 0 participants or 13% received a Phase I grant.</w:t>
            </w:r>
          </w:p>
          <w:p w14:paraId="5B831C1E" w14:textId="35AEEC18" w:rsidR="00097E9C" w:rsidRPr="00184C57" w:rsidRDefault="00097E9C" w:rsidP="009226CF">
            <w:pPr>
              <w:keepNext/>
              <w:keepLines/>
              <w:rPr>
                <w:rFonts w:ascii="Times New Roman" w:hAnsi="Times New Roman" w:cs="Times New Roman"/>
                <w:sz w:val="18"/>
                <w:szCs w:val="24"/>
              </w:rPr>
            </w:pPr>
            <w:r w:rsidRPr="00184C57">
              <w:rPr>
                <w:rFonts w:ascii="Times New Roman" w:hAnsi="Times New Roman" w:cs="Times New Roman"/>
                <w:sz w:val="18"/>
                <w:szCs w:val="24"/>
              </w:rPr>
              <w:t>Line #3:  Now compare this line to Line #3.  Of the 296 Non-Phase 0 UR applicants (those UR Phase I applicants not in the Phase 0 program) submitting their first DOE Phase I grant application, 27 or just 9% received a Phase I award.  This means those UR applicants in the Phase 0 program are more likely to win an award.</w:t>
            </w:r>
          </w:p>
        </w:tc>
      </w:tr>
    </w:tbl>
    <w:p w14:paraId="7E92DE41" w14:textId="6071EF70" w:rsidR="00097E9C" w:rsidRDefault="004B183E" w:rsidP="009226CF">
      <w:pPr>
        <w:pStyle w:val="Caption"/>
        <w:keepNext/>
        <w:keepLines/>
        <w:rPr>
          <w:rFonts w:ascii="Times New Roman" w:hAnsi="Times New Roman" w:cs="Times New Roman"/>
          <w:sz w:val="24"/>
          <w:szCs w:val="24"/>
        </w:rPr>
      </w:pPr>
      <w:r>
        <w:t xml:space="preserve">Source: </w:t>
      </w:r>
      <w:sdt>
        <w:sdtPr>
          <w:id w:val="329340290"/>
          <w:citation/>
        </w:sdtPr>
        <w:sdtEndPr/>
        <w:sdtContent>
          <w:r>
            <w:fldChar w:fldCharType="begin"/>
          </w:r>
          <w:r>
            <w:instrText xml:space="preserve"> CITATION Chr18 \l 1033 </w:instrText>
          </w:r>
          <w:r>
            <w:fldChar w:fldCharType="separate"/>
          </w:r>
          <w:r w:rsidR="00500094">
            <w:rPr>
              <w:noProof/>
            </w:rPr>
            <w:t>(O'Gwin, 2018)</w:t>
          </w:r>
          <w:r>
            <w:fldChar w:fldCharType="end"/>
          </w:r>
        </w:sdtContent>
      </w:sdt>
    </w:p>
    <w:p w14:paraId="71E46DB8" w14:textId="7513BEA0" w:rsidR="004B183E" w:rsidRDefault="004B183E" w:rsidP="00184C57">
      <w:pPr>
        <w:spacing w:line="276" w:lineRule="auto"/>
        <w:rPr>
          <w:rFonts w:ascii="Times New Roman" w:hAnsi="Times New Roman" w:cs="Times New Roman"/>
          <w:sz w:val="24"/>
          <w:szCs w:val="24"/>
        </w:rPr>
      </w:pPr>
      <w:r>
        <w:rPr>
          <w:rFonts w:ascii="Times New Roman" w:hAnsi="Times New Roman" w:cs="Times New Roman"/>
          <w:sz w:val="24"/>
          <w:szCs w:val="24"/>
        </w:rPr>
        <w:t xml:space="preserve">However, the results for women and S/ED individuals is more mixed. According to Figure 10, </w:t>
      </w:r>
      <w:r w:rsidR="00263B4E">
        <w:rPr>
          <w:rFonts w:ascii="Times New Roman" w:hAnsi="Times New Roman" w:cs="Times New Roman"/>
          <w:sz w:val="24"/>
          <w:szCs w:val="24"/>
        </w:rPr>
        <w:t>WS/ED individuals</w:t>
      </w:r>
      <w:r>
        <w:rPr>
          <w:rFonts w:ascii="Times New Roman" w:hAnsi="Times New Roman" w:cs="Times New Roman"/>
          <w:sz w:val="24"/>
          <w:szCs w:val="24"/>
        </w:rPr>
        <w:t xml:space="preserve"> have seen slight improvements since 2010. It is unclear that the Phase 0 program has pronounced, positive effect on the percent of women and S/ED individuals that won a Phase 1 award.</w:t>
      </w:r>
    </w:p>
    <w:p w14:paraId="1AECDD1E" w14:textId="00010A3D" w:rsidR="004B183E" w:rsidRPr="004B183E" w:rsidRDefault="004B183E" w:rsidP="004B183E">
      <w:pPr>
        <w:pStyle w:val="Caption"/>
        <w:rPr>
          <w:rFonts w:ascii="Times New Roman" w:hAnsi="Times New Roman" w:cs="Times New Roman"/>
          <w:sz w:val="36"/>
          <w:szCs w:val="24"/>
        </w:rPr>
      </w:pPr>
      <w:r w:rsidRPr="004B183E">
        <w:rPr>
          <w:sz w:val="24"/>
        </w:rPr>
        <w:t xml:space="preserve">Figure </w:t>
      </w:r>
      <w:r w:rsidR="009D551F">
        <w:rPr>
          <w:sz w:val="24"/>
        </w:rPr>
        <w:t>10</w:t>
      </w:r>
      <w:r>
        <w:rPr>
          <w:sz w:val="24"/>
        </w:rPr>
        <w:t>: P</w:t>
      </w:r>
      <w:r w:rsidR="00884D04">
        <w:rPr>
          <w:sz w:val="24"/>
        </w:rPr>
        <w:t>roportion</w:t>
      </w:r>
      <w:r>
        <w:rPr>
          <w:sz w:val="24"/>
        </w:rPr>
        <w:t xml:space="preserve"> of Phase 1 Awards to</w:t>
      </w:r>
      <w:r w:rsidR="00884D04">
        <w:rPr>
          <w:sz w:val="24"/>
        </w:rPr>
        <w:t xml:space="preserve"> Select Groups Pre/Post DoE Phase 0</w:t>
      </w:r>
    </w:p>
    <w:p w14:paraId="7E48E3E0" w14:textId="10639E6C" w:rsidR="004B183E" w:rsidRDefault="00B522A0" w:rsidP="004B183E">
      <w:pPr>
        <w:jc w:val="center"/>
        <w:rPr>
          <w:rFonts w:ascii="Times New Roman" w:hAnsi="Times New Roman" w:cs="Times New Roman"/>
          <w:sz w:val="24"/>
          <w:szCs w:val="24"/>
        </w:rPr>
      </w:pPr>
      <w:r w:rsidRPr="004B183E">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73134FF" wp14:editId="76B63234">
                <wp:simplePos x="0" y="0"/>
                <wp:positionH relativeFrom="column">
                  <wp:posOffset>7256541</wp:posOffset>
                </wp:positionH>
                <wp:positionV relativeFrom="paragraph">
                  <wp:posOffset>1950493</wp:posOffset>
                </wp:positionV>
                <wp:extent cx="2268187" cy="830997"/>
                <wp:effectExtent l="0" t="0" r="0" b="0"/>
                <wp:wrapNone/>
                <wp:docPr id="6" name="TextBox 5"/>
                <wp:cNvGraphicFramePr/>
                <a:graphic xmlns:a="http://schemas.openxmlformats.org/drawingml/2006/main">
                  <a:graphicData uri="http://schemas.microsoft.com/office/word/2010/wordprocessingShape">
                    <wps:wsp>
                      <wps:cNvSpPr txBox="1"/>
                      <wps:spPr>
                        <a:xfrm>
                          <a:off x="0" y="0"/>
                          <a:ext cx="2268187" cy="830997"/>
                        </a:xfrm>
                        <a:prstGeom prst="rect">
                          <a:avLst/>
                        </a:prstGeom>
                        <a:noFill/>
                      </wps:spPr>
                      <wps:txbx>
                        <w:txbxContent>
                          <w:p w14:paraId="16C2C331" w14:textId="77777777" w:rsidR="00A040E2" w:rsidRDefault="00A040E2" w:rsidP="004B183E">
                            <w:pPr>
                              <w:pStyle w:val="NormalWeb"/>
                              <w:spacing w:before="0" w:beforeAutospacing="0" w:after="0" w:afterAutospacing="0"/>
                            </w:pPr>
                            <w:r>
                              <w:rPr>
                                <w:rFonts w:asciiTheme="minorHAnsi" w:hAnsi="Calibri" w:cstheme="minorBidi"/>
                                <w:b/>
                                <w:bCs/>
                                <w:color w:val="00B050"/>
                                <w:kern w:val="24"/>
                                <w:sz w:val="32"/>
                                <w:szCs w:val="32"/>
                              </w:rPr>
                              <w:t>small businesses from under-represented states</w:t>
                            </w:r>
                          </w:p>
                        </w:txbxContent>
                      </wps:txbx>
                      <wps:bodyPr wrap="square" rtlCol="0">
                        <a:spAutoFit/>
                      </wps:bodyPr>
                    </wps:wsp>
                  </a:graphicData>
                </a:graphic>
              </wp:anchor>
            </w:drawing>
          </mc:Choice>
          <mc:Fallback>
            <w:pict>
              <v:shape w14:anchorId="673134FF" id="TextBox 5" o:spid="_x0000_s1028" type="#_x0000_t202" style="position:absolute;left:0;text-align:left;margin-left:571.4pt;margin-top:153.6pt;width:178.6pt;height:65.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BclwEAABQDAAAOAAAAZHJzL2Uyb0RvYy54bWysUk1P4zAQva/Ef7B8p0mDtpSoKYJFcEG7&#10;KwE/wHXsxlLsMR63Sf89Y/cDBDfEZWzPjJ/fe+PF9Wh7tlUBDbiGTyclZ8pJaI1bN/zl+f58zhlG&#10;4VrRg1MN3ynk18uzX4vB16qCDvpWBUYgDuvBN7yL0ddFgbJTVuAEvHJU1BCsiHQM66INYiB02xdV&#10;Wc6KAULrA0iFSNm7fZEvM77WSsZ/WqOKrG84cYs5hhxXKRbLhajXQfjOyAMN8Q0WVhhHj56g7kQU&#10;bBPMFyhrZAAEHScSbAFaG6myBlIzLT+peeqEV1kLmYP+ZBP+HKz8u/0fmGkbPuPMCUsjelZjvIWR&#10;/U7mDB5r6nny1BVHStOQj3mkZNI86mDTSmoY1cnm3clawmKSklU1m0/nl5xJqs0vyqurywRTvN/2&#10;AeODAsvSpuGBRpcdFdtHjPvWY0t6zMG96fuUTxT3VNIujqsx66mONFfQ7oj9QENuOL5uRFCchdj/&#10;gfwnEhj6m00kwPxOQtnfOYCT9Znp4Zuk2X485673z7x8AwAA//8DAFBLAwQUAAYACAAAACEAGlet&#10;yd8AAAANAQAADwAAAGRycy9kb3ducmV2LnhtbEyPzU7DMBCE70i8g7VI3KidtIUqxKkqfiQOXCjh&#10;vo2XOCJeR7HbpG+Pe4LjaEYz35Tb2fXiRGPoPGvIFgoEceNNx62G+vP1bgMiRGSDvWfScKYA2+r6&#10;qsTC+Ik/6LSPrUglHArUYGMcCilDY8lhWPiBOHnffnQYkxxbaUacUrnrZa7UvXTYcVqwONCTpeZn&#10;f3QaYjS77Fy/uPD2Nb8/T1Y1a6y1vr2Zd48gIs3xLwwX/IQOVWI6+CObIPqks1We2KOGpXrIQVwi&#10;a6XSv4OG1XKTgaxK+f9F9QsAAP//AwBQSwECLQAUAAYACAAAACEAtoM4kv4AAADhAQAAEwAAAAAA&#10;AAAAAAAAAAAAAAAAW0NvbnRlbnRfVHlwZXNdLnhtbFBLAQItABQABgAIAAAAIQA4/SH/1gAAAJQB&#10;AAALAAAAAAAAAAAAAAAAAC8BAABfcmVscy8ucmVsc1BLAQItABQABgAIAAAAIQCrEOBclwEAABQD&#10;AAAOAAAAAAAAAAAAAAAAAC4CAABkcnMvZTJvRG9jLnhtbFBLAQItABQABgAIAAAAIQAaV63J3wAA&#10;AA0BAAAPAAAAAAAAAAAAAAAAAPEDAABkcnMvZG93bnJldi54bWxQSwUGAAAAAAQABADzAAAA/QQA&#10;AAAA&#10;" filled="f" stroked="f">
                <v:textbox style="mso-fit-shape-to-text:t">
                  <w:txbxContent>
                    <w:p w14:paraId="16C2C331" w14:textId="77777777" w:rsidR="00A040E2" w:rsidRDefault="00A040E2" w:rsidP="004B183E">
                      <w:pPr>
                        <w:pStyle w:val="NormalWeb"/>
                        <w:spacing w:before="0" w:beforeAutospacing="0" w:after="0" w:afterAutospacing="0"/>
                      </w:pPr>
                      <w:r>
                        <w:rPr>
                          <w:rFonts w:asciiTheme="minorHAnsi" w:hAnsi="Calibri" w:cstheme="minorBidi"/>
                          <w:b/>
                          <w:bCs/>
                          <w:color w:val="00B050"/>
                          <w:kern w:val="24"/>
                          <w:sz w:val="32"/>
                          <w:szCs w:val="32"/>
                        </w:rPr>
                        <w:t>small businesses from under-represented states</w:t>
                      </w:r>
                    </w:p>
                  </w:txbxContent>
                </v:textbox>
              </v:shape>
            </w:pict>
          </mc:Fallback>
        </mc:AlternateContent>
      </w:r>
      <w:r w:rsidR="00CF56AD" w:rsidRPr="004B183E">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2E388E0" wp14:editId="7CE6A098">
                <wp:simplePos x="0" y="0"/>
                <wp:positionH relativeFrom="margin">
                  <wp:posOffset>-63500</wp:posOffset>
                </wp:positionH>
                <wp:positionV relativeFrom="paragraph">
                  <wp:posOffset>429895</wp:posOffset>
                </wp:positionV>
                <wp:extent cx="965200" cy="1022350"/>
                <wp:effectExtent l="0" t="0" r="0" b="0"/>
                <wp:wrapNone/>
                <wp:docPr id="22" name="TextBox 2"/>
                <wp:cNvGraphicFramePr/>
                <a:graphic xmlns:a="http://schemas.openxmlformats.org/drawingml/2006/main">
                  <a:graphicData uri="http://schemas.microsoft.com/office/word/2010/wordprocessingShape">
                    <wps:wsp>
                      <wps:cNvSpPr txBox="1"/>
                      <wps:spPr>
                        <a:xfrm>
                          <a:off x="0" y="0"/>
                          <a:ext cx="965200" cy="1022350"/>
                        </a:xfrm>
                        <a:prstGeom prst="rect">
                          <a:avLst/>
                        </a:prstGeom>
                        <a:noFill/>
                      </wps:spPr>
                      <wps:txbx>
                        <w:txbxContent>
                          <w:p w14:paraId="55208D24" w14:textId="77777777" w:rsidR="00A040E2" w:rsidRPr="004B183E" w:rsidRDefault="00A040E2" w:rsidP="004B183E">
                            <w:pPr>
                              <w:pStyle w:val="NormalWeb"/>
                              <w:spacing w:before="0" w:beforeAutospacing="0" w:after="0" w:afterAutospacing="0"/>
                              <w:rPr>
                                <w:sz w:val="20"/>
                              </w:rPr>
                            </w:pPr>
                            <w:r w:rsidRPr="004B183E">
                              <w:rPr>
                                <w:rFonts w:asciiTheme="minorHAnsi" w:hAnsi="Calibri" w:cstheme="minorBidi"/>
                                <w:color w:val="595959" w:themeColor="text1" w:themeTint="A6"/>
                                <w:kern w:val="24"/>
                                <w:szCs w:val="32"/>
                              </w:rPr>
                              <w:t>Percent of Phase I Awards to Selected Groups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2E388E0" id="TextBox 2" o:spid="_x0000_s1029" type="#_x0000_t202" style="position:absolute;left:0;text-align:left;margin-left:-5pt;margin-top:33.85pt;width:76pt;height:80.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bV2lwEAABUDAAAOAAAAZHJzL2Uyb0RvYy54bWysUstu2zAQvBfIPxC8x5IVJGgFy0GbIL0U&#10;bYGkH0BTpEVA5DK7tCX/fZf0I0V6K3rhY3c5OzPL1f3sR7E3SA5CJ5eLWgoTNPQubDv56+Xp+qMU&#10;lFTo1QjBdPJgSN6vrz6sptiaBgYYe4OCQQK1U+zkkFJsq4r0YLyiBUQTOGkBvUp8xW3Vo5oY3Y9V&#10;U9d31QTYRwRtiDj6eEzKdcG31uj0w1oySYydZG6prFjWTV6r9Uq1W1RxcPpEQ/0DC69c4KYXqEeV&#10;lNih+wvKO41AYNNCg6/AWqdN0cBqlvU7Nc+DiqZoYXMoXmyi/werv+9/onB9J5tGiqA8z+jFzOkL&#10;zKLJ7kyRWi56jlyWZg7zlM9x4mAWPVv0eWc5gvPs8+HiLWMJzcFPd7c8Lyk0p5Z109zcFvOrt9cR&#10;KX014EU+dBJ5dsVStf9GiZlw6bkkNwvw5MYxxzPFI5V8SvNmLoJuzjQ30B+Y/cRT7iS97hQaKTCN&#10;D1A+xRHs8y6BdaVPRjm+OYGz96X96Z/k4f55L1Vvv3n9GwAA//8DAFBLAwQUAAYACAAAACEAM7ca&#10;id4AAAAKAQAADwAAAGRycy9kb3ducmV2LnhtbEyPwW7CMBBE75X4B2sr9QY2ESU0zQahVr22KoVK&#10;vZl4SaLG6yg2JPw95tQeZ2c0+yZfj7YVZ+p94xhhPlMgiEtnGq4Qdl9v0xUIHzQb3TomhAt5WBeT&#10;u1xnxg38SedtqEQsYZ9phDqELpPSlzVZ7WeuI47e0fVWhyj7SppeD7HctjJRaimtbjh+qHVHLzWV&#10;v9uTRdi/H3++F+qjerWP3eBGJdk+ScSH+3HzDCLQGP7CcMOP6FBEpoM7sfGiRZjOVdwSEJZpCuIW&#10;WCTxcEBIklUKssjl/wnFFQAA//8DAFBLAQItABQABgAIAAAAIQC2gziS/gAAAOEBAAATAAAAAAAA&#10;AAAAAAAAAAAAAABbQ29udGVudF9UeXBlc10ueG1sUEsBAi0AFAAGAAgAAAAhADj9If/WAAAAlAEA&#10;AAsAAAAAAAAAAAAAAAAALwEAAF9yZWxzLy5yZWxzUEsBAi0AFAAGAAgAAAAhABeRtXaXAQAAFQMA&#10;AA4AAAAAAAAAAAAAAAAALgIAAGRycy9lMm9Eb2MueG1sUEsBAi0AFAAGAAgAAAAhADO3GoneAAAA&#10;CgEAAA8AAAAAAAAAAAAAAAAA8QMAAGRycy9kb3ducmV2LnhtbFBLBQYAAAAABAAEAPMAAAD8BAAA&#10;AAA=&#10;" filled="f" stroked="f">
                <v:textbox>
                  <w:txbxContent>
                    <w:p w14:paraId="55208D24" w14:textId="77777777" w:rsidR="00A040E2" w:rsidRPr="004B183E" w:rsidRDefault="00A040E2" w:rsidP="004B183E">
                      <w:pPr>
                        <w:pStyle w:val="NormalWeb"/>
                        <w:spacing w:before="0" w:beforeAutospacing="0" w:after="0" w:afterAutospacing="0"/>
                        <w:rPr>
                          <w:sz w:val="20"/>
                        </w:rPr>
                      </w:pPr>
                      <w:r w:rsidRPr="004B183E">
                        <w:rPr>
                          <w:rFonts w:asciiTheme="minorHAnsi" w:hAnsi="Calibri" w:cstheme="minorBidi"/>
                          <w:color w:val="595959" w:themeColor="text1" w:themeTint="A6"/>
                          <w:kern w:val="24"/>
                          <w:szCs w:val="32"/>
                        </w:rPr>
                        <w:t>Percent of Phase I Awards to Selected Groups</w:t>
                      </w:r>
                    </w:p>
                  </w:txbxContent>
                </v:textbox>
                <w10:wrap anchorx="margin"/>
              </v:shape>
            </w:pict>
          </mc:Fallback>
        </mc:AlternateContent>
      </w:r>
      <w:r w:rsidR="00884D04" w:rsidRPr="00884D04">
        <w:rPr>
          <w:rFonts w:ascii="Times New Roman" w:hAnsi="Times New Roman" w:cs="Times New Roman"/>
          <w:noProof/>
          <w:color w:val="FFFFFF" w:themeColor="background1"/>
          <w:sz w:val="24"/>
          <w:szCs w:val="24"/>
        </w:rPr>
        <mc:AlternateContent>
          <mc:Choice Requires="wps">
            <w:drawing>
              <wp:anchor distT="0" distB="0" distL="114300" distR="114300" simplePos="0" relativeHeight="251668480" behindDoc="0" locked="0" layoutInCell="1" allowOverlap="1" wp14:anchorId="6BF0D8C5" wp14:editId="78738BEA">
                <wp:simplePos x="0" y="0"/>
                <wp:positionH relativeFrom="column">
                  <wp:posOffset>3492500</wp:posOffset>
                </wp:positionH>
                <wp:positionV relativeFrom="paragraph">
                  <wp:posOffset>326390</wp:posOffset>
                </wp:positionV>
                <wp:extent cx="6350" cy="1098550"/>
                <wp:effectExtent l="0" t="0" r="31750" b="25400"/>
                <wp:wrapNone/>
                <wp:docPr id="13" name="Straight Connector 13"/>
                <wp:cNvGraphicFramePr/>
                <a:graphic xmlns:a="http://schemas.openxmlformats.org/drawingml/2006/main">
                  <a:graphicData uri="http://schemas.microsoft.com/office/word/2010/wordprocessingShape">
                    <wps:wsp>
                      <wps:cNvCnPr/>
                      <wps:spPr>
                        <a:xfrm flipH="1" flipV="1">
                          <a:off x="0" y="0"/>
                          <a:ext cx="6350" cy="1098550"/>
                        </a:xfrm>
                        <a:prstGeom prst="line">
                          <a:avLst/>
                        </a:prstGeom>
                        <a:ln w="254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8F38EE" id="Straight Connector 13" o:spid="_x0000_s1026" style="position:absolute;flip:x y;z-index:251668480;visibility:visible;mso-wrap-style:square;mso-wrap-distance-left:9pt;mso-wrap-distance-top:0;mso-wrap-distance-right:9pt;mso-wrap-distance-bottom:0;mso-position-horizontal:absolute;mso-position-horizontal-relative:text;mso-position-vertical:absolute;mso-position-vertical-relative:text" from="275pt,25.7pt" to="275.5pt,1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f4m7wEAACcEAAAOAAAAZHJzL2Uyb0RvYy54bWysU02P0zAQvSPxHyzfadIuXS1R0z10VTgg&#10;qFjYu+vYiSV/aWya9t8zttOwgPYAIgfL9sx7M+95srk/G01OAoJytqXLRU2JsNx1yvYt/fZ1/+aO&#10;khCZ7Zh2VrT0IgK9375+tRl9I1ZucLoTQJDEhmb0LR1i9E1VBT4Iw8LCeWExKB0YFvEIfdUBG5Hd&#10;6GpV17fV6KDz4LgIAW8fSpBuM7+UgsfPUgYRiW4p9hbzCnk9prXabljTA/OD4lMb7B+6MExZLDpT&#10;PbDIyHdQf1AZxcEFJ+OCO1M5KRUXWQOqWda/qXkcmBdZC5oT/GxT+H+0/NPpAER1+HY3lFhm8I0e&#10;IzDVD5HsnLXooAOCQXRq9KFBwM4eYDoFf4Ak+yzBEKmV/4BENO+e0i7FUCQ5Z8cvs+PiHAnHy9ub&#10;Nb4Kx8Cyfne3xgMSV4UvYT2E+F44Q9KmpVrZ5Adr2OljiCX1mpKutSVjS1frt3Wd04LTqtsrrVMw&#10;QH/caSAnhrOwxw+TCsWzNKytLbaQpBZxeRcvWpQCX4REu7D1Ii4PqphpGefCxuXEqy1mJ5jEFmbg&#10;1Fqa8JeAU36CijzEfwOeEbmys3EGG2UdFGN+rR7P15Zlyb86UHQnC46uu+Rnz9bgNOZ3mv6cNO7P&#10;zxn+8//e/gAAAP//AwBQSwMEFAAGAAgAAAAhAKOBBCXhAAAACgEAAA8AAABkcnMvZG93bnJldi54&#10;bWxMj09LxDAQxe+C3yGM4EXctKWVtTZdRHBBL7KrB49pM7bFZlKa9M/66R1P7m1m3uPN7xW71fZi&#10;xtF3jhTEmwgEUu1MR42Cj/fn2y0IHzQZ3TtCBSf0sCsvLwqdG7fQAedjaASHkM+1gjaEIZfS1y1a&#10;7TduQGLty41WB17HRppRLxxue5lE0Z20uiP+0OoBn1qsv4+TVbB8uv1L93ZqX7f3S9gf5pufyk5K&#10;XV+tjw8gAq7h3wx/+IwOJTNVbiLjRa8gyyLuEniIUxBsyLKYD5WCJElTkGUhzyuUvwAAAP//AwBQ&#10;SwECLQAUAAYACAAAACEAtoM4kv4AAADhAQAAEwAAAAAAAAAAAAAAAAAAAAAAW0NvbnRlbnRfVHlw&#10;ZXNdLnhtbFBLAQItABQABgAIAAAAIQA4/SH/1gAAAJQBAAALAAAAAAAAAAAAAAAAAC8BAABfcmVs&#10;cy8ucmVsc1BLAQItABQABgAIAAAAIQBS6f4m7wEAACcEAAAOAAAAAAAAAAAAAAAAAC4CAABkcnMv&#10;ZTJvRG9jLnhtbFBLAQItABQABgAIAAAAIQCjgQQl4QAAAAoBAAAPAAAAAAAAAAAAAAAAAEkEAABk&#10;cnMvZG93bnJldi54bWxQSwUGAAAAAAQABADzAAAAVwUAAAAA&#10;" strokecolor="yellow" strokeweight="2pt">
                <v:stroke joinstyle="miter"/>
              </v:line>
            </w:pict>
          </mc:Fallback>
        </mc:AlternateContent>
      </w:r>
      <w:r w:rsidR="009226CF" w:rsidRPr="004B183E">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2B329CAC" wp14:editId="7346B792">
                <wp:simplePos x="0" y="0"/>
                <wp:positionH relativeFrom="margin">
                  <wp:align>left</wp:align>
                </wp:positionH>
                <wp:positionV relativeFrom="paragraph">
                  <wp:posOffset>2074545</wp:posOffset>
                </wp:positionV>
                <wp:extent cx="3835400" cy="781050"/>
                <wp:effectExtent l="0" t="0" r="0" b="0"/>
                <wp:wrapNone/>
                <wp:docPr id="24" name="TextBox 5"/>
                <wp:cNvGraphicFramePr/>
                <a:graphic xmlns:a="http://schemas.openxmlformats.org/drawingml/2006/main">
                  <a:graphicData uri="http://schemas.microsoft.com/office/word/2010/wordprocessingShape">
                    <wps:wsp>
                      <wps:cNvSpPr txBox="1"/>
                      <wps:spPr>
                        <a:xfrm>
                          <a:off x="0" y="0"/>
                          <a:ext cx="3835400" cy="781050"/>
                        </a:xfrm>
                        <a:prstGeom prst="rect">
                          <a:avLst/>
                        </a:prstGeom>
                        <a:noFill/>
                      </wps:spPr>
                      <wps:txbx>
                        <w:txbxContent>
                          <w:p w14:paraId="566C0541" w14:textId="25FC27A6" w:rsidR="00A040E2" w:rsidRDefault="00A040E2" w:rsidP="004B183E">
                            <w:pPr>
                              <w:pStyle w:val="NormalWeb"/>
                              <w:spacing w:before="0" w:beforeAutospacing="0" w:after="0" w:afterAutospacing="0"/>
                              <w:rPr>
                                <w:rFonts w:asciiTheme="minorHAnsi" w:hAnsi="Calibri" w:cstheme="minorBidi"/>
                                <w:b/>
                                <w:bCs/>
                                <w:color w:val="00B050"/>
                                <w:kern w:val="24"/>
                                <w:sz w:val="22"/>
                                <w:szCs w:val="32"/>
                              </w:rPr>
                            </w:pPr>
                            <w:r w:rsidRPr="004B183E">
                              <w:rPr>
                                <w:rFonts w:asciiTheme="minorHAnsi" w:hAnsi="Calibri" w:cstheme="minorBidi"/>
                                <w:b/>
                                <w:bCs/>
                                <w:color w:val="00B050"/>
                                <w:kern w:val="24"/>
                                <w:sz w:val="22"/>
                                <w:szCs w:val="32"/>
                              </w:rPr>
                              <w:t>small businesses from under-represented states</w:t>
                            </w:r>
                          </w:p>
                          <w:p w14:paraId="229BD759" w14:textId="2AA1E816" w:rsidR="00A040E2" w:rsidRPr="004B183E" w:rsidRDefault="00A040E2" w:rsidP="004B183E">
                            <w:pPr>
                              <w:spacing w:after="0" w:line="240" w:lineRule="auto"/>
                              <w:rPr>
                                <w:rFonts w:ascii="Calibri" w:eastAsia="+mn-ea" w:hAnsi="Calibri" w:cs="+mn-cs"/>
                                <w:b/>
                                <w:bCs/>
                                <w:color w:val="4472C4" w:themeColor="accent1"/>
                                <w:kern w:val="24"/>
                                <w:szCs w:val="32"/>
                              </w:rPr>
                            </w:pPr>
                            <w:r w:rsidRPr="0033159B">
                              <w:rPr>
                                <w:rFonts w:ascii="Calibri" w:eastAsia="+mn-ea" w:hAnsi="Calibri" w:cs="+mn-cs"/>
                                <w:b/>
                                <w:bCs/>
                                <w:color w:val="4472C4" w:themeColor="accent1"/>
                                <w:kern w:val="24"/>
                                <w:szCs w:val="32"/>
                              </w:rPr>
                              <w:t>historically underutilized business z</w:t>
                            </w:r>
                            <w:r w:rsidRPr="004B183E">
                              <w:rPr>
                                <w:rFonts w:ascii="Calibri" w:eastAsia="+mn-ea" w:hAnsi="Calibri" w:cs="+mn-cs"/>
                                <w:b/>
                                <w:bCs/>
                                <w:color w:val="4472C4" w:themeColor="accent1"/>
                                <w:kern w:val="24"/>
                                <w:szCs w:val="32"/>
                              </w:rPr>
                              <w:t>one small businesses</w:t>
                            </w:r>
                          </w:p>
                          <w:p w14:paraId="744E850F" w14:textId="77777777" w:rsidR="00A040E2" w:rsidRPr="0033159B" w:rsidRDefault="00A040E2" w:rsidP="0033159B">
                            <w:pPr>
                              <w:spacing w:after="0" w:line="240" w:lineRule="auto"/>
                              <w:rPr>
                                <w:rFonts w:ascii="Times New Roman" w:eastAsia="Times New Roman" w:hAnsi="Times New Roman" w:cs="Times New Roman"/>
                                <w:sz w:val="18"/>
                                <w:szCs w:val="24"/>
                              </w:rPr>
                            </w:pPr>
                            <w:r w:rsidRPr="0033159B">
                              <w:rPr>
                                <w:rFonts w:ascii="Calibri" w:eastAsia="+mn-ea" w:hAnsi="Calibri" w:cs="+mn-cs"/>
                                <w:b/>
                                <w:bCs/>
                                <w:color w:val="FF0000"/>
                                <w:kern w:val="24"/>
                                <w:szCs w:val="32"/>
                              </w:rPr>
                              <w:t>women-owned small businesses</w:t>
                            </w:r>
                          </w:p>
                          <w:p w14:paraId="352C802B" w14:textId="77777777" w:rsidR="00A040E2" w:rsidRPr="0033159B" w:rsidRDefault="00A040E2" w:rsidP="0033159B">
                            <w:pPr>
                              <w:spacing w:after="0" w:line="240" w:lineRule="auto"/>
                              <w:rPr>
                                <w:rFonts w:ascii="Times New Roman" w:eastAsia="Times New Roman" w:hAnsi="Times New Roman" w:cs="Times New Roman"/>
                                <w:sz w:val="18"/>
                                <w:szCs w:val="24"/>
                              </w:rPr>
                            </w:pPr>
                            <w:r w:rsidRPr="0033159B">
                              <w:rPr>
                                <w:rFonts w:ascii="Calibri" w:eastAsia="+mn-ea" w:hAnsi="Calibri" w:cs="+mn-cs"/>
                                <w:b/>
                                <w:bCs/>
                                <w:color w:val="000000"/>
                                <w:kern w:val="24"/>
                                <w:szCs w:val="32"/>
                              </w:rPr>
                              <w:t>socially and economically disadvantaged small businesses</w:t>
                            </w:r>
                          </w:p>
                          <w:p w14:paraId="5589D9C1" w14:textId="77777777" w:rsidR="00A040E2" w:rsidRPr="004B183E" w:rsidRDefault="00A040E2" w:rsidP="004B183E">
                            <w:pPr>
                              <w:pStyle w:val="NormalWeb"/>
                              <w:spacing w:before="0" w:beforeAutospacing="0" w:after="0" w:afterAutospacing="0"/>
                              <w:rPr>
                                <w:sz w:val="18"/>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B329CAC" id="_x0000_s1030" type="#_x0000_t202" style="position:absolute;left:0;text-align:left;margin-left:0;margin-top:163.35pt;width:302pt;height:61.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tkmAEAABUDAAAOAAAAZHJzL2Uyb0RvYy54bWysUsuOEzEQvCPxD5bvZCbZBKJRJitgtVwQ&#10;IO3yAY7Hzlgau023k5n8PW3nsSu4IS5+dLerq6q9uZ/8II4GyUFo5XxWS2GChs6FfSt/Pj++W0tB&#10;SYVODRBMK0+G5P327ZvNGBuzgB6GzqBgkEDNGFvZpxSbqiLdG69oBtEETlpArxJfcV91qEZG90O1&#10;qOv31QjYRQRtiDj6cE7KbcG31uj03VoySQytZG6prFjWXV6r7UY1e1Sxd/pCQ/0DC69c4KY3qAeV&#10;lDig+wvKO41AYNNMg6/AWqdN0cBq5vUfap56FU3RwuZQvNlE/w9Wfzv+QOG6Vi6WUgTleUbPZkqf&#10;YBKr7M4YqeGip8hlaeIwT/kaJw5m0ZNFn3eWIzjPPp9u3jKW0By8W9+tljWnNOc+rOf1qphfvbyO&#10;SOmLAS/yoZXIsyuWquNXSsyES68luVmARzcMOZ4pnqnkU5p2UxG0vNLcQXdi9iNPuZX066DQSIFp&#10;+AzlU5zBPh4SWFf6ZJTzmws4e1/aX/5JHu7re6l6+c3b3wAAAP//AwBQSwMEFAAGAAgAAAAhAA4s&#10;09zdAAAACAEAAA8AAABkcnMvZG93bnJldi54bWxMj81OwzAQhO9IvIO1SNyoTQkpDdlUCMQVRPmR&#10;uLnxNomI11HsNuHtWU5wnJ3VzDflZva9OtIYu8AIlwsDirgOruMG4e318eIGVEyWne0DE8I3RdhU&#10;pyelLVyY+IWO29QoCeFYWIQ2paHQOtYteRsXYSAWbx9Gb5PIsdFutJOE+14vjcm1tx1LQ2sHum+p&#10;/toePML70/7zIzPPzYO/HqYwG81+rRHPz+a7W1CJ5vT3DL/4gg6VMO3CgV1UPYIMSQhXy3wFSuzc&#10;ZHLZIWTZegW6KvX/AdUPAAAA//8DAFBLAQItABQABgAIAAAAIQC2gziS/gAAAOEBAAATAAAAAAAA&#10;AAAAAAAAAAAAAABbQ29udGVudF9UeXBlc10ueG1sUEsBAi0AFAAGAAgAAAAhADj9If/WAAAAlAEA&#10;AAsAAAAAAAAAAAAAAAAALwEAAF9yZWxzLy5yZWxzUEsBAi0AFAAGAAgAAAAhAJuqq2SYAQAAFQMA&#10;AA4AAAAAAAAAAAAAAAAALgIAAGRycy9lMm9Eb2MueG1sUEsBAi0AFAAGAAgAAAAhAA4s09zdAAAA&#10;CAEAAA8AAAAAAAAAAAAAAAAA8gMAAGRycy9kb3ducmV2LnhtbFBLBQYAAAAABAAEAPMAAAD8BAAA&#10;AAA=&#10;" filled="f" stroked="f">
                <v:textbox>
                  <w:txbxContent>
                    <w:p w14:paraId="566C0541" w14:textId="25FC27A6" w:rsidR="00A040E2" w:rsidRDefault="00A040E2" w:rsidP="004B183E">
                      <w:pPr>
                        <w:pStyle w:val="NormalWeb"/>
                        <w:spacing w:before="0" w:beforeAutospacing="0" w:after="0" w:afterAutospacing="0"/>
                        <w:rPr>
                          <w:rFonts w:asciiTheme="minorHAnsi" w:hAnsi="Calibri" w:cstheme="minorBidi"/>
                          <w:b/>
                          <w:bCs/>
                          <w:color w:val="00B050"/>
                          <w:kern w:val="24"/>
                          <w:sz w:val="22"/>
                          <w:szCs w:val="32"/>
                        </w:rPr>
                      </w:pPr>
                      <w:r w:rsidRPr="004B183E">
                        <w:rPr>
                          <w:rFonts w:asciiTheme="minorHAnsi" w:hAnsi="Calibri" w:cstheme="minorBidi"/>
                          <w:b/>
                          <w:bCs/>
                          <w:color w:val="00B050"/>
                          <w:kern w:val="24"/>
                          <w:sz w:val="22"/>
                          <w:szCs w:val="32"/>
                        </w:rPr>
                        <w:t>small businesses from under-represented states</w:t>
                      </w:r>
                    </w:p>
                    <w:p w14:paraId="229BD759" w14:textId="2AA1E816" w:rsidR="00A040E2" w:rsidRPr="004B183E" w:rsidRDefault="00A040E2" w:rsidP="004B183E">
                      <w:pPr>
                        <w:spacing w:after="0" w:line="240" w:lineRule="auto"/>
                        <w:rPr>
                          <w:rFonts w:ascii="Calibri" w:eastAsia="+mn-ea" w:hAnsi="Calibri" w:cs="+mn-cs"/>
                          <w:b/>
                          <w:bCs/>
                          <w:color w:val="4472C4" w:themeColor="accent1"/>
                          <w:kern w:val="24"/>
                          <w:szCs w:val="32"/>
                        </w:rPr>
                      </w:pPr>
                      <w:r w:rsidRPr="0033159B">
                        <w:rPr>
                          <w:rFonts w:ascii="Calibri" w:eastAsia="+mn-ea" w:hAnsi="Calibri" w:cs="+mn-cs"/>
                          <w:b/>
                          <w:bCs/>
                          <w:color w:val="4472C4" w:themeColor="accent1"/>
                          <w:kern w:val="24"/>
                          <w:szCs w:val="32"/>
                        </w:rPr>
                        <w:t>historically underutilized business z</w:t>
                      </w:r>
                      <w:r w:rsidRPr="004B183E">
                        <w:rPr>
                          <w:rFonts w:ascii="Calibri" w:eastAsia="+mn-ea" w:hAnsi="Calibri" w:cs="+mn-cs"/>
                          <w:b/>
                          <w:bCs/>
                          <w:color w:val="4472C4" w:themeColor="accent1"/>
                          <w:kern w:val="24"/>
                          <w:szCs w:val="32"/>
                        </w:rPr>
                        <w:t>one small businesses</w:t>
                      </w:r>
                    </w:p>
                    <w:p w14:paraId="744E850F" w14:textId="77777777" w:rsidR="00A040E2" w:rsidRPr="0033159B" w:rsidRDefault="00A040E2" w:rsidP="0033159B">
                      <w:pPr>
                        <w:spacing w:after="0" w:line="240" w:lineRule="auto"/>
                        <w:rPr>
                          <w:rFonts w:ascii="Times New Roman" w:eastAsia="Times New Roman" w:hAnsi="Times New Roman" w:cs="Times New Roman"/>
                          <w:sz w:val="18"/>
                          <w:szCs w:val="24"/>
                        </w:rPr>
                      </w:pPr>
                      <w:r w:rsidRPr="0033159B">
                        <w:rPr>
                          <w:rFonts w:ascii="Calibri" w:eastAsia="+mn-ea" w:hAnsi="Calibri" w:cs="+mn-cs"/>
                          <w:b/>
                          <w:bCs/>
                          <w:color w:val="FF0000"/>
                          <w:kern w:val="24"/>
                          <w:szCs w:val="32"/>
                        </w:rPr>
                        <w:t>women-owned small businesses</w:t>
                      </w:r>
                    </w:p>
                    <w:p w14:paraId="352C802B" w14:textId="77777777" w:rsidR="00A040E2" w:rsidRPr="0033159B" w:rsidRDefault="00A040E2" w:rsidP="0033159B">
                      <w:pPr>
                        <w:spacing w:after="0" w:line="240" w:lineRule="auto"/>
                        <w:rPr>
                          <w:rFonts w:ascii="Times New Roman" w:eastAsia="Times New Roman" w:hAnsi="Times New Roman" w:cs="Times New Roman"/>
                          <w:sz w:val="18"/>
                          <w:szCs w:val="24"/>
                        </w:rPr>
                      </w:pPr>
                      <w:r w:rsidRPr="0033159B">
                        <w:rPr>
                          <w:rFonts w:ascii="Calibri" w:eastAsia="+mn-ea" w:hAnsi="Calibri" w:cs="+mn-cs"/>
                          <w:b/>
                          <w:bCs/>
                          <w:color w:val="000000"/>
                          <w:kern w:val="24"/>
                          <w:szCs w:val="32"/>
                        </w:rPr>
                        <w:t>socially and economically disadvantaged small businesses</w:t>
                      </w:r>
                    </w:p>
                    <w:p w14:paraId="5589D9C1" w14:textId="77777777" w:rsidR="00A040E2" w:rsidRPr="004B183E" w:rsidRDefault="00A040E2" w:rsidP="004B183E">
                      <w:pPr>
                        <w:pStyle w:val="NormalWeb"/>
                        <w:spacing w:before="0" w:beforeAutospacing="0" w:after="0" w:afterAutospacing="0"/>
                        <w:rPr>
                          <w:sz w:val="18"/>
                        </w:rPr>
                      </w:pPr>
                    </w:p>
                  </w:txbxContent>
                </v:textbox>
                <w10:wrap anchorx="margin"/>
              </v:shape>
            </w:pict>
          </mc:Fallback>
        </mc:AlternateContent>
      </w:r>
      <w:r w:rsidR="004B183E" w:rsidRPr="004B183E">
        <w:rPr>
          <w:rFonts w:ascii="Times New Roman" w:hAnsi="Times New Roman" w:cs="Times New Roman"/>
          <w:noProof/>
          <w:sz w:val="24"/>
          <w:szCs w:val="24"/>
        </w:rPr>
        <w:drawing>
          <wp:inline distT="0" distB="0" distL="0" distR="0" wp14:anchorId="2E27C41A" wp14:editId="1828BC5B">
            <wp:extent cx="4533900" cy="2063750"/>
            <wp:effectExtent l="0" t="0" r="0" b="1270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5E1047B" w14:textId="5DDF1982" w:rsidR="004B183E" w:rsidRDefault="004B183E" w:rsidP="004B183E">
      <w:pPr>
        <w:jc w:val="center"/>
        <w:rPr>
          <w:rFonts w:ascii="Times New Roman" w:hAnsi="Times New Roman" w:cs="Times New Roman"/>
          <w:sz w:val="24"/>
          <w:szCs w:val="24"/>
        </w:rPr>
      </w:pPr>
    </w:p>
    <w:p w14:paraId="31AF718D" w14:textId="63495C37" w:rsidR="004B183E" w:rsidRPr="00A31EB8" w:rsidRDefault="004B183E" w:rsidP="004B183E">
      <w:pPr>
        <w:jc w:val="center"/>
        <w:rPr>
          <w:rFonts w:ascii="Times New Roman" w:hAnsi="Times New Roman" w:cs="Times New Roman"/>
          <w:sz w:val="24"/>
          <w:szCs w:val="24"/>
        </w:rPr>
      </w:pPr>
      <w:r w:rsidRPr="004B183E">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3753AF82" wp14:editId="2080E66B">
                <wp:simplePos x="0" y="0"/>
                <wp:positionH relativeFrom="column">
                  <wp:posOffset>13735050</wp:posOffset>
                </wp:positionH>
                <wp:positionV relativeFrom="paragraph">
                  <wp:posOffset>1879600</wp:posOffset>
                </wp:positionV>
                <wp:extent cx="2268187" cy="584775"/>
                <wp:effectExtent l="0" t="0" r="0" b="0"/>
                <wp:wrapNone/>
                <wp:docPr id="20" name="TextBox 6"/>
                <wp:cNvGraphicFramePr/>
                <a:graphic xmlns:a="http://schemas.openxmlformats.org/drawingml/2006/main">
                  <a:graphicData uri="http://schemas.microsoft.com/office/word/2010/wordprocessingShape">
                    <wps:wsp>
                      <wps:cNvSpPr txBox="1"/>
                      <wps:spPr>
                        <a:xfrm>
                          <a:off x="0" y="0"/>
                          <a:ext cx="2268187" cy="584775"/>
                        </a:xfrm>
                        <a:prstGeom prst="rect">
                          <a:avLst/>
                        </a:prstGeom>
                        <a:noFill/>
                      </wps:spPr>
                      <wps:txbx>
                        <w:txbxContent>
                          <w:p w14:paraId="48C6DBAF" w14:textId="77777777" w:rsidR="00A040E2" w:rsidRDefault="00A040E2" w:rsidP="004B183E">
                            <w:pPr>
                              <w:pStyle w:val="NormalWeb"/>
                              <w:spacing w:before="0" w:beforeAutospacing="0" w:after="0" w:afterAutospacing="0"/>
                            </w:pPr>
                            <w:r>
                              <w:rPr>
                                <w:rFonts w:asciiTheme="minorHAnsi" w:hAnsi="Calibri" w:cstheme="minorBidi"/>
                                <w:b/>
                                <w:bCs/>
                                <w:color w:val="FF0000"/>
                                <w:kern w:val="24"/>
                                <w:sz w:val="32"/>
                                <w:szCs w:val="32"/>
                              </w:rPr>
                              <w:t>women-owned small businesses</w:t>
                            </w:r>
                          </w:p>
                        </w:txbxContent>
                      </wps:txbx>
                      <wps:bodyPr wrap="square" rtlCol="0">
                        <a:spAutoFit/>
                      </wps:bodyPr>
                    </wps:wsp>
                  </a:graphicData>
                </a:graphic>
              </wp:anchor>
            </w:drawing>
          </mc:Choice>
          <mc:Fallback>
            <w:pict>
              <v:shape w14:anchorId="3753AF82" id="TextBox 6" o:spid="_x0000_s1031" type="#_x0000_t202" style="position:absolute;left:0;text-align:left;margin-left:1081.5pt;margin-top:148pt;width:178.6pt;height:46.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aflgEAABUDAAAOAAAAZHJzL2Uyb0RvYy54bWysUsGO2yAQvVfqPyDujROrm0RWnNW2q+2l&#10;aivt9gMIhhjJMHSGxM7fdyDZpGpv1V6weTM83nvD5n7ygzgaJAehlYvZXAoTNHQu7Fv58+Xpw1oK&#10;Sip0aoBgWnkyJO+3799txtiYGnoYOoOCSQI1Y2xln1Jsqop0b7yiGUQTuGgBvUq8xX3VoRqZ3Q9V&#10;PZ8vqxGwiwjaEDH6eC7KbeG31uj03VoySQytZG2prFjWXV6r7UY1e1Sxd/oiQ/2HCq9c4EuvVI8q&#10;KXFA9w+VdxqBwKaZBl+BtU6b4oHdLOZ/uXnuVTTFC4dD8RoTvR2t/nb8gcJ1raw5nqA8z+jFTOkT&#10;TGKZ0xkjNdz0HLktTQzzlF9xYjCbniz6/GU7gutMdLpmy1xCM1jXy/VivZJCc+1u/XG1uss01e10&#10;REpfDHiRf1qJPLsSqTp+pXRufW3JlwV4csOQ8SzxLCX/pWk3FUOFPyM76E6sfuQpt5J+HRQaKTAN&#10;n6E8ikxG8eGQmLDccztzIefsi9LLO8nD/XNfum6vefsbAAD//wMAUEsDBBQABgAIAAAAIQCKUoxz&#10;4AAAAA0BAAAPAAAAZHJzL2Rvd25yZXYueG1sTI/NTsMwEITvSLyDtUjcqB1XjUKIU1X8SBy4UMLd&#10;jd04amxH8bZJ357lBLcZ7Wj2m2q7+IFd7JT6GBRkKwHMhjaaPnQKmq+3hwJYQh2MHmKwCq42wba+&#10;val0aeIcPu1ljx2jkpBKrcAhjiXnqXXW67SKow10O8bJayQ7ddxMeqZyP3ApRM697gN9cHq0z862&#10;p/3ZK0A0u+zavPr0/r18vMxOtBvdKHV/t+yegKFd8C8Mv/iEDjUxHeI5mMQGBTLL1zQGST3mJCgi&#10;N1JIYAcF66LIgNcV/7+i/gEAAP//AwBQSwECLQAUAAYACAAAACEAtoM4kv4AAADhAQAAEwAAAAAA&#10;AAAAAAAAAAAAAAAAW0NvbnRlbnRfVHlwZXNdLnhtbFBLAQItABQABgAIAAAAIQA4/SH/1gAAAJQB&#10;AAALAAAAAAAAAAAAAAAAAC8BAABfcmVscy8ucmVsc1BLAQItABQABgAIAAAAIQCWL/aflgEAABUD&#10;AAAOAAAAAAAAAAAAAAAAAC4CAABkcnMvZTJvRG9jLnhtbFBLAQItABQABgAIAAAAIQCKUoxz4AAA&#10;AA0BAAAPAAAAAAAAAAAAAAAAAPADAABkcnMvZG93bnJldi54bWxQSwUGAAAAAAQABADzAAAA/QQA&#10;AAAA&#10;" filled="f" stroked="f">
                <v:textbox style="mso-fit-shape-to-text:t">
                  <w:txbxContent>
                    <w:p w14:paraId="48C6DBAF" w14:textId="77777777" w:rsidR="00A040E2" w:rsidRDefault="00A040E2" w:rsidP="004B183E">
                      <w:pPr>
                        <w:pStyle w:val="NormalWeb"/>
                        <w:spacing w:before="0" w:beforeAutospacing="0" w:after="0" w:afterAutospacing="0"/>
                      </w:pPr>
                      <w:r>
                        <w:rPr>
                          <w:rFonts w:asciiTheme="minorHAnsi" w:hAnsi="Calibri" w:cstheme="minorBidi"/>
                          <w:b/>
                          <w:bCs/>
                          <w:color w:val="FF0000"/>
                          <w:kern w:val="24"/>
                          <w:sz w:val="32"/>
                          <w:szCs w:val="32"/>
                        </w:rPr>
                        <w:t>women-owned small businesses</w:t>
                      </w:r>
                    </w:p>
                  </w:txbxContent>
                </v:textbox>
              </v:shape>
            </w:pict>
          </mc:Fallback>
        </mc:AlternateContent>
      </w:r>
      <w:r w:rsidRPr="004B183E">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0C1468B2" wp14:editId="060135A1">
                <wp:simplePos x="0" y="0"/>
                <wp:positionH relativeFrom="column">
                  <wp:posOffset>10318750</wp:posOffset>
                </wp:positionH>
                <wp:positionV relativeFrom="paragraph">
                  <wp:posOffset>2471420</wp:posOffset>
                </wp:positionV>
                <wp:extent cx="2268187" cy="584775"/>
                <wp:effectExtent l="0" t="0" r="0" b="0"/>
                <wp:wrapNone/>
                <wp:docPr id="8" name="TextBox 7"/>
                <wp:cNvGraphicFramePr/>
                <a:graphic xmlns:a="http://schemas.openxmlformats.org/drawingml/2006/main">
                  <a:graphicData uri="http://schemas.microsoft.com/office/word/2010/wordprocessingShape">
                    <wps:wsp>
                      <wps:cNvSpPr txBox="1"/>
                      <wps:spPr>
                        <a:xfrm>
                          <a:off x="0" y="0"/>
                          <a:ext cx="2268187" cy="584775"/>
                        </a:xfrm>
                        <a:prstGeom prst="rect">
                          <a:avLst/>
                        </a:prstGeom>
                        <a:noFill/>
                      </wps:spPr>
                      <wps:txbx>
                        <w:txbxContent>
                          <w:p w14:paraId="0FE69AD9" w14:textId="77777777" w:rsidR="00A040E2" w:rsidRDefault="00A040E2" w:rsidP="004B183E">
                            <w:pPr>
                              <w:pStyle w:val="NormalWeb"/>
                              <w:spacing w:before="0" w:beforeAutospacing="0" w:after="0" w:afterAutospacing="0"/>
                            </w:pPr>
                            <w:r>
                              <w:rPr>
                                <w:rFonts w:asciiTheme="minorHAnsi" w:hAnsi="Calibri" w:cstheme="minorBidi"/>
                                <w:b/>
                                <w:bCs/>
                                <w:color w:val="8496B0" w:themeColor="text2" w:themeTint="99"/>
                                <w:kern w:val="24"/>
                                <w:sz w:val="32"/>
                                <w:szCs w:val="32"/>
                              </w:rPr>
                              <w:t>HUBZone small businesses</w:t>
                            </w:r>
                          </w:p>
                        </w:txbxContent>
                      </wps:txbx>
                      <wps:bodyPr wrap="square" rtlCol="0">
                        <a:spAutoFit/>
                      </wps:bodyPr>
                    </wps:wsp>
                  </a:graphicData>
                </a:graphic>
              </wp:anchor>
            </w:drawing>
          </mc:Choice>
          <mc:Fallback>
            <w:pict>
              <v:shape w14:anchorId="0C1468B2" id="TextBox 7" o:spid="_x0000_s1032" type="#_x0000_t202" style="position:absolute;left:0;text-align:left;margin-left:812.5pt;margin-top:194.6pt;width:178.6pt;height:46.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VPamAEAABQDAAAOAAAAZHJzL2Uyb0RvYy54bWysUk1vGyEQvVfKf0Dc47WtxLZWXkdpo/RS&#10;tZWS/gDMghdpYegM9q7/fQf8kai9VbkMMDM83nvD+mH0vTgYJAehkbPJVAoTNLQu7Br56/X5diUF&#10;JRVa1UMwjTwakg+bm0/rIdZmDh30rUHBIIHqITaySynWVUW6M17RBKIJXLSAXiU+4q5qUQ2M7vtq&#10;Pp0uqgGwjQjaEHH26VSUm4JvrdHph7VkkugbydxSiVjiNsdqs1b1DlXsnD7TUP/BwisX+NEr1JNK&#10;SuzR/QPlnUYgsGmiwVdgrdOmaGA1s+lfal46FU3RwuZQvNpEHwervx9+onBtI3lQQXke0asZ02cY&#10;xTKbM0SqueclclcaOc1DvuSJk1nzaNHnldUIrrPNx6u1jCU0J+fzxWq2WkqhuXa/ulsu7zNM9XY7&#10;IqWvBrzIm0Yij644qg7fKJ1aLy35sQDPru9zPlM8Ucm7NG7HomdxobmF9sjsBx5yI+n3XqGRAlP/&#10;BcqfyGAUH/eJAcs7GeV05wzO1hem52+SZ/v+XLrePvPmDwAAAP//AwBQSwMEFAAGAAgAAAAhAPUT&#10;bEfgAAAADQEAAA8AAABkcnMvZG93bnJldi54bWxMj81OwzAQhO9IvIO1SNyok5RWaYhTVfxIHLhQ&#10;wt2NlzgitqN426Rvz/ZEbzva0cw35XZ2vTjhGLvgFaSLBAT6JpjOtwrqr7eHHEQk7Y3ug0cFZ4yw&#10;rW5vSl2YMPlPPO2pFRziY6EVWKKhkDI2Fp2OizCg599PGJ0mlmMrzagnDne9zJJkLZ3uPDdYPeCz&#10;xeZ3f3QKiMwuPdevLr5/zx8vk02ala6Vur+bd08gCGf6N8MFn9GhYqZDOHoTRc96na14DClY5psM&#10;xMWyyTO+Dgoe83QJsirl9YrqDwAA//8DAFBLAQItABQABgAIAAAAIQC2gziS/gAAAOEBAAATAAAA&#10;AAAAAAAAAAAAAAAAAABbQ29udGVudF9UeXBlc10ueG1sUEsBAi0AFAAGAAgAAAAhADj9If/WAAAA&#10;lAEAAAsAAAAAAAAAAAAAAAAALwEAAF9yZWxzLy5yZWxzUEsBAi0AFAAGAAgAAAAhAH15U9qYAQAA&#10;FAMAAA4AAAAAAAAAAAAAAAAALgIAAGRycy9lMm9Eb2MueG1sUEsBAi0AFAAGAAgAAAAhAPUTbEfg&#10;AAAADQEAAA8AAAAAAAAAAAAAAAAA8gMAAGRycy9kb3ducmV2LnhtbFBLBQYAAAAABAAEAPMAAAD/&#10;BAAAAAA=&#10;" filled="f" stroked="f">
                <v:textbox style="mso-fit-shape-to-text:t">
                  <w:txbxContent>
                    <w:p w14:paraId="0FE69AD9" w14:textId="77777777" w:rsidR="00A040E2" w:rsidRDefault="00A040E2" w:rsidP="004B183E">
                      <w:pPr>
                        <w:pStyle w:val="NormalWeb"/>
                        <w:spacing w:before="0" w:beforeAutospacing="0" w:after="0" w:afterAutospacing="0"/>
                      </w:pPr>
                      <w:r>
                        <w:rPr>
                          <w:rFonts w:asciiTheme="minorHAnsi" w:hAnsi="Calibri" w:cstheme="minorBidi"/>
                          <w:b/>
                          <w:bCs/>
                          <w:color w:val="8496B0" w:themeColor="text2" w:themeTint="99"/>
                          <w:kern w:val="24"/>
                          <w:sz w:val="32"/>
                          <w:szCs w:val="32"/>
                        </w:rPr>
                        <w:t>HUBZone small businesses</w:t>
                      </w:r>
                    </w:p>
                  </w:txbxContent>
                </v:textbox>
              </v:shape>
            </w:pict>
          </mc:Fallback>
        </mc:AlternateContent>
      </w:r>
      <w:r w:rsidRPr="004B183E">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77732778" wp14:editId="0EEC447F">
                <wp:simplePos x="0" y="0"/>
                <wp:positionH relativeFrom="column">
                  <wp:posOffset>9582150</wp:posOffset>
                </wp:positionH>
                <wp:positionV relativeFrom="paragraph">
                  <wp:posOffset>4843780</wp:posOffset>
                </wp:positionV>
                <wp:extent cx="3449780" cy="584775"/>
                <wp:effectExtent l="0" t="0" r="0" b="0"/>
                <wp:wrapNone/>
                <wp:docPr id="21" name="TextBox 8"/>
                <wp:cNvGraphicFramePr/>
                <a:graphic xmlns:a="http://schemas.openxmlformats.org/drawingml/2006/main">
                  <a:graphicData uri="http://schemas.microsoft.com/office/word/2010/wordprocessingShape">
                    <wps:wsp>
                      <wps:cNvSpPr txBox="1"/>
                      <wps:spPr>
                        <a:xfrm>
                          <a:off x="0" y="0"/>
                          <a:ext cx="3449780" cy="584775"/>
                        </a:xfrm>
                        <a:prstGeom prst="rect">
                          <a:avLst/>
                        </a:prstGeom>
                        <a:noFill/>
                      </wps:spPr>
                      <wps:txbx>
                        <w:txbxContent>
                          <w:p w14:paraId="1CCF3B3E" w14:textId="77777777" w:rsidR="00A040E2" w:rsidRDefault="00A040E2" w:rsidP="004B183E">
                            <w:pPr>
                              <w:pStyle w:val="NormalWeb"/>
                              <w:spacing w:before="0" w:beforeAutospacing="0" w:after="0" w:afterAutospacing="0"/>
                            </w:pPr>
                            <w:r>
                              <w:rPr>
                                <w:rFonts w:asciiTheme="minorHAnsi" w:hAnsi="Calibri" w:cstheme="minorBidi"/>
                                <w:b/>
                                <w:bCs/>
                                <w:color w:val="000000" w:themeColor="text1"/>
                                <w:kern w:val="24"/>
                                <w:sz w:val="32"/>
                                <w:szCs w:val="32"/>
                              </w:rPr>
                              <w:t>socially and economically disadvantaged small businesses</w:t>
                            </w:r>
                          </w:p>
                        </w:txbxContent>
                      </wps:txbx>
                      <wps:bodyPr wrap="square" rtlCol="0">
                        <a:spAutoFit/>
                      </wps:bodyPr>
                    </wps:wsp>
                  </a:graphicData>
                </a:graphic>
              </wp:anchor>
            </w:drawing>
          </mc:Choice>
          <mc:Fallback>
            <w:pict>
              <v:shape w14:anchorId="77732778" id="TextBox 8" o:spid="_x0000_s1033" type="#_x0000_t202" style="position:absolute;left:0;text-align:left;margin-left:754.5pt;margin-top:381.4pt;width:271.65pt;height:46.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u1VmQEAABUDAAAOAAAAZHJzL2Uyb0RvYy54bWysUk1vGyEQvVfKf0Dc47Vdp3ZXXkdto+RS&#10;tZWS/gDMghdpYegM9q7/fQb8kaq9Vb0MMDM83nvD+n70vTgYJAehkbPJVAoTNLQu7Br58+XxdiUF&#10;JRVa1UMwjTwakvebm3frIdZmDh30rUHBIIHqITaySynWVUW6M17RBKIJXLSAXiU+4q5qUQ2M7vtq&#10;Pp1+qAbANiJoQ8TZh1NRbgq+tUan79aSSaJvJHNLJWKJ2xyrzVrVO1Sxc/pMQ/0DC69c4EevUA8q&#10;KbFH9xeUdxqBwKaJBl+BtU6booHVzKZ/qHnuVDRFC5tD8WoT/T9Y/e3wA4VrGzmfSRGU5xm9mDF9&#10;hlGssjtDpJqbniO3pZHTPOVLnjiZRY8WfV5ZjuA6+3y8estYQnPy/WLxcbnikuba3WqxXN5lmOrt&#10;dkRKTwa8yJtGIs+uWKoOXymdWi8t+bEAj67vcz5TPFHJuzRuxyJoeaG5hfbI7AeeciPp116hkQJT&#10;/wXKp8hgFD/tEwOWdzLK6c4ZnL0vTM//JA/393PpevvNm1cAAAD//wMAUEsDBBQABgAIAAAAIQBx&#10;jArO4AAAAA0BAAAPAAAAZHJzL2Rvd25yZXYueG1sTI/LTsMwEEX3SPyDNUjsqN1AShviVBUPiQUb&#10;Sti78RBHxHYUT5v07xlWsLyaqzvnlNvZ9+KEY+pi0LBcKBAYmmi70GqoP15u1iASmWBNHwNqOGOC&#10;bXV5UZrCxim842lPreCRkAqjwRENhZSpcehNWsQBA9++4ugNcRxbaUcz8bjvZabUSnrTBf7gzICP&#10;Dpvv/dFrILK75bl+9un1c357mpxqclNrfX017x5AEM70V4ZffEaHipkO8RhsEj3nXG1YhjTcrzKW&#10;4Eqm8uwWxEHDOr/bgKxK+d+i+gEAAP//AwBQSwECLQAUAAYACAAAACEAtoM4kv4AAADhAQAAEwAA&#10;AAAAAAAAAAAAAAAAAAAAW0NvbnRlbnRfVHlwZXNdLnhtbFBLAQItABQABgAIAAAAIQA4/SH/1gAA&#10;AJQBAAALAAAAAAAAAAAAAAAAAC8BAABfcmVscy8ucmVsc1BLAQItABQABgAIAAAAIQAtfu1VmQEA&#10;ABUDAAAOAAAAAAAAAAAAAAAAAC4CAABkcnMvZTJvRG9jLnhtbFBLAQItABQABgAIAAAAIQBxjArO&#10;4AAAAA0BAAAPAAAAAAAAAAAAAAAAAPMDAABkcnMvZG93bnJldi54bWxQSwUGAAAAAAQABADzAAAA&#10;AAUAAAAA&#10;" filled="f" stroked="f">
                <v:textbox style="mso-fit-shape-to-text:t">
                  <w:txbxContent>
                    <w:p w14:paraId="1CCF3B3E" w14:textId="77777777" w:rsidR="00A040E2" w:rsidRDefault="00A040E2" w:rsidP="004B183E">
                      <w:pPr>
                        <w:pStyle w:val="NormalWeb"/>
                        <w:spacing w:before="0" w:beforeAutospacing="0" w:after="0" w:afterAutospacing="0"/>
                      </w:pPr>
                      <w:r>
                        <w:rPr>
                          <w:rFonts w:asciiTheme="minorHAnsi" w:hAnsi="Calibri" w:cstheme="minorBidi"/>
                          <w:b/>
                          <w:bCs/>
                          <w:color w:val="000000" w:themeColor="text1"/>
                          <w:kern w:val="24"/>
                          <w:sz w:val="32"/>
                          <w:szCs w:val="32"/>
                        </w:rPr>
                        <w:t>socially and economically disadvantaged small businesses</w:t>
                      </w:r>
                    </w:p>
                  </w:txbxContent>
                </v:textbox>
              </v:shape>
            </w:pict>
          </mc:Fallback>
        </mc:AlternateContent>
      </w:r>
    </w:p>
    <w:p w14:paraId="6BDABE2D" w14:textId="5A744642" w:rsidR="0033159B" w:rsidRDefault="0033159B" w:rsidP="0033159B">
      <w:pPr>
        <w:pStyle w:val="Caption"/>
      </w:pPr>
      <w:r>
        <w:t xml:space="preserve">Source: </w:t>
      </w:r>
      <w:sdt>
        <w:sdtPr>
          <w:id w:val="-587849180"/>
          <w:citation/>
        </w:sdtPr>
        <w:sdtEndPr/>
        <w:sdtContent>
          <w:r>
            <w:fldChar w:fldCharType="begin"/>
          </w:r>
          <w:r>
            <w:instrText xml:space="preserve"> CITATION Chr18 \l 1033 </w:instrText>
          </w:r>
          <w:r>
            <w:fldChar w:fldCharType="separate"/>
          </w:r>
          <w:r w:rsidR="00500094">
            <w:rPr>
              <w:noProof/>
            </w:rPr>
            <w:t>(O'Gwin, 2018)</w:t>
          </w:r>
          <w:r>
            <w:fldChar w:fldCharType="end"/>
          </w:r>
        </w:sdtContent>
      </w:sdt>
    </w:p>
    <w:p w14:paraId="4AF237F3" w14:textId="6ED5FE5A" w:rsidR="0033159B" w:rsidRPr="0033159B" w:rsidRDefault="0033159B" w:rsidP="00184C57">
      <w:pPr>
        <w:spacing w:line="276" w:lineRule="auto"/>
        <w:rPr>
          <w:rFonts w:ascii="Times New Roman" w:hAnsi="Times New Roman" w:cs="Times New Roman"/>
          <w:sz w:val="24"/>
          <w:szCs w:val="24"/>
        </w:rPr>
      </w:pPr>
      <w:r>
        <w:rPr>
          <w:rFonts w:ascii="Times New Roman" w:hAnsi="Times New Roman" w:cs="Times New Roman"/>
          <w:sz w:val="24"/>
          <w:szCs w:val="24"/>
        </w:rPr>
        <w:t>Per this graph, the Phase 0 program contributed about an approximate 2 percentage point decrease to an approximate 3 percentage point increase</w:t>
      </w:r>
      <w:r w:rsidR="00CF56AD">
        <w:rPr>
          <w:rFonts w:ascii="Times New Roman" w:hAnsi="Times New Roman" w:cs="Times New Roman"/>
          <w:sz w:val="24"/>
          <w:szCs w:val="24"/>
        </w:rPr>
        <w:t xml:space="preserve"> to the share of awards granted to WS/ED projects</w:t>
      </w:r>
      <w:r>
        <w:rPr>
          <w:rFonts w:ascii="Times New Roman" w:hAnsi="Times New Roman" w:cs="Times New Roman"/>
          <w:sz w:val="24"/>
          <w:szCs w:val="24"/>
        </w:rPr>
        <w:t xml:space="preserve">. </w:t>
      </w:r>
      <w:r w:rsidR="002F162D">
        <w:rPr>
          <w:rFonts w:ascii="Times New Roman" w:hAnsi="Times New Roman" w:cs="Times New Roman"/>
          <w:sz w:val="24"/>
          <w:szCs w:val="24"/>
        </w:rPr>
        <w:t xml:space="preserve">Based on the information above, this report assumes that $750,000 represents the total annual variable costs for a Phase 0 program and $250,000 represents the total fixed costs. Therefore, at 2 cycles per year, a DoE size program will award roughly </w:t>
      </w:r>
      <w:r w:rsidR="002F162D" w:rsidRPr="002F162D">
        <w:rPr>
          <w:rFonts w:ascii="Times New Roman" w:hAnsi="Times New Roman" w:cs="Times New Roman"/>
          <w:sz w:val="24"/>
          <w:szCs w:val="24"/>
        </w:rPr>
        <w:t>14</w:t>
      </w:r>
      <w:r w:rsidR="002F162D">
        <w:rPr>
          <w:rFonts w:ascii="Times New Roman" w:hAnsi="Times New Roman" w:cs="Times New Roman"/>
          <w:sz w:val="24"/>
          <w:szCs w:val="24"/>
        </w:rPr>
        <w:t>3 grants, yielding an average per candidate variable cost of $</w:t>
      </w:r>
      <w:r w:rsidR="002F162D" w:rsidRPr="002F162D">
        <w:rPr>
          <w:rFonts w:ascii="Times New Roman" w:hAnsi="Times New Roman" w:cs="Times New Roman"/>
          <w:sz w:val="24"/>
          <w:szCs w:val="24"/>
        </w:rPr>
        <w:t>5</w:t>
      </w:r>
      <w:r w:rsidR="00CF56AD">
        <w:rPr>
          <w:rFonts w:ascii="Times New Roman" w:hAnsi="Times New Roman" w:cs="Times New Roman"/>
          <w:sz w:val="24"/>
          <w:szCs w:val="24"/>
        </w:rPr>
        <w:t>,</w:t>
      </w:r>
      <w:r w:rsidR="002F162D" w:rsidRPr="002F162D">
        <w:rPr>
          <w:rFonts w:ascii="Times New Roman" w:hAnsi="Times New Roman" w:cs="Times New Roman"/>
          <w:sz w:val="24"/>
          <w:szCs w:val="24"/>
        </w:rPr>
        <w:t>244.75</w:t>
      </w:r>
      <w:r w:rsidR="002F162D">
        <w:rPr>
          <w:rFonts w:ascii="Times New Roman" w:hAnsi="Times New Roman" w:cs="Times New Roman"/>
          <w:sz w:val="24"/>
          <w:szCs w:val="24"/>
        </w:rPr>
        <w:t xml:space="preserve">. As such, </w:t>
      </w:r>
      <w:r w:rsidR="00CF56AD">
        <w:rPr>
          <w:rFonts w:ascii="Times New Roman" w:hAnsi="Times New Roman" w:cs="Times New Roman"/>
          <w:sz w:val="24"/>
          <w:szCs w:val="24"/>
        </w:rPr>
        <w:t>a</w:t>
      </w:r>
      <w:r>
        <w:rPr>
          <w:rFonts w:ascii="Times New Roman" w:hAnsi="Times New Roman" w:cs="Times New Roman"/>
          <w:sz w:val="24"/>
          <w:szCs w:val="24"/>
        </w:rPr>
        <w:t xml:space="preserve">ssuming a discount rate of 7% over the three years the program was active, the net present value of the program </w:t>
      </w:r>
      <w:r w:rsidR="00B522A0">
        <w:rPr>
          <w:rFonts w:ascii="Times New Roman" w:hAnsi="Times New Roman" w:cs="Times New Roman"/>
          <w:sz w:val="24"/>
          <w:szCs w:val="24"/>
        </w:rPr>
        <w:t xml:space="preserve">cost </w:t>
      </w:r>
      <w:r>
        <w:rPr>
          <w:rFonts w:ascii="Times New Roman" w:hAnsi="Times New Roman" w:cs="Times New Roman"/>
          <w:sz w:val="24"/>
          <w:szCs w:val="24"/>
        </w:rPr>
        <w:t>is about $</w:t>
      </w:r>
      <w:r w:rsidRPr="0033159B">
        <w:rPr>
          <w:rFonts w:ascii="Times New Roman" w:hAnsi="Times New Roman" w:cs="Times New Roman"/>
          <w:sz w:val="24"/>
          <w:szCs w:val="24"/>
        </w:rPr>
        <w:t>356,013.63</w:t>
      </w:r>
      <w:r>
        <w:rPr>
          <w:rFonts w:ascii="Times New Roman" w:hAnsi="Times New Roman" w:cs="Times New Roman"/>
          <w:sz w:val="24"/>
          <w:szCs w:val="24"/>
        </w:rPr>
        <w:t>. This means that SBIR agencies could be spending between $</w:t>
      </w:r>
      <w:r w:rsidRPr="0033159B">
        <w:rPr>
          <w:rFonts w:ascii="Times New Roman" w:hAnsi="Times New Roman" w:cs="Times New Roman"/>
          <w:sz w:val="24"/>
          <w:szCs w:val="24"/>
        </w:rPr>
        <w:t>178</w:t>
      </w:r>
      <w:r>
        <w:rPr>
          <w:rFonts w:ascii="Times New Roman" w:hAnsi="Times New Roman" w:cs="Times New Roman"/>
          <w:sz w:val="24"/>
          <w:szCs w:val="24"/>
        </w:rPr>
        <w:t>,</w:t>
      </w:r>
      <w:r w:rsidRPr="0033159B">
        <w:rPr>
          <w:rFonts w:ascii="Times New Roman" w:hAnsi="Times New Roman" w:cs="Times New Roman"/>
          <w:sz w:val="24"/>
          <w:szCs w:val="24"/>
        </w:rPr>
        <w:t>006.81</w:t>
      </w:r>
      <w:r>
        <w:rPr>
          <w:rFonts w:ascii="Times New Roman" w:hAnsi="Times New Roman" w:cs="Times New Roman"/>
          <w:sz w:val="24"/>
          <w:szCs w:val="24"/>
        </w:rPr>
        <w:t xml:space="preserve"> per percentage point decrease and $</w:t>
      </w:r>
      <w:r w:rsidRPr="0033159B">
        <w:rPr>
          <w:rFonts w:ascii="Times New Roman" w:hAnsi="Times New Roman" w:cs="Times New Roman"/>
          <w:sz w:val="24"/>
          <w:szCs w:val="24"/>
        </w:rPr>
        <w:t>118</w:t>
      </w:r>
      <w:r>
        <w:rPr>
          <w:rFonts w:ascii="Times New Roman" w:hAnsi="Times New Roman" w:cs="Times New Roman"/>
          <w:sz w:val="24"/>
          <w:szCs w:val="24"/>
        </w:rPr>
        <w:t>,</w:t>
      </w:r>
      <w:r w:rsidRPr="0033159B">
        <w:rPr>
          <w:rFonts w:ascii="Times New Roman" w:hAnsi="Times New Roman" w:cs="Times New Roman"/>
          <w:sz w:val="24"/>
          <w:szCs w:val="24"/>
        </w:rPr>
        <w:t>671.21</w:t>
      </w:r>
      <w:r>
        <w:rPr>
          <w:rFonts w:ascii="Times New Roman" w:hAnsi="Times New Roman" w:cs="Times New Roman"/>
          <w:sz w:val="24"/>
          <w:szCs w:val="24"/>
        </w:rPr>
        <w:t xml:space="preserve"> per percentage point increase</w:t>
      </w:r>
      <w:r w:rsidR="00184C57">
        <w:rPr>
          <w:rFonts w:ascii="Times New Roman" w:hAnsi="Times New Roman" w:cs="Times New Roman"/>
          <w:sz w:val="24"/>
          <w:szCs w:val="24"/>
        </w:rPr>
        <w:t>.</w:t>
      </w:r>
      <w:r w:rsidR="00DD4AAA">
        <w:rPr>
          <w:rFonts w:ascii="Times New Roman" w:hAnsi="Times New Roman" w:cs="Times New Roman"/>
          <w:sz w:val="24"/>
          <w:szCs w:val="24"/>
        </w:rPr>
        <w:t xml:space="preserve"> Since the program has been implemented before, it likely would enjoy bipartisan legislative support, since it would likely be perceived as non-risky. Coupled with the fact that this option would not need new legislation to get implemented, this report rates its political feasibility at 4.</w:t>
      </w:r>
    </w:p>
    <w:p w14:paraId="2DCC3233" w14:textId="5FA39E41" w:rsidR="001E2F91" w:rsidRDefault="001E2F91" w:rsidP="001E2F91">
      <w:pPr>
        <w:pStyle w:val="Heading1"/>
        <w:rPr>
          <w:rFonts w:cs="Times New Roman"/>
        </w:rPr>
      </w:pPr>
      <w:bookmarkStart w:id="33" w:name="_Toc513010683"/>
      <w:r w:rsidRPr="007C7642">
        <w:rPr>
          <w:rFonts w:cs="Times New Roman"/>
        </w:rPr>
        <w:t>Assessment and Recommendations</w:t>
      </w:r>
      <w:bookmarkEnd w:id="33"/>
    </w:p>
    <w:p w14:paraId="6AE5AC1C" w14:textId="38979414" w:rsidR="00312324" w:rsidRPr="00AC2F11" w:rsidRDefault="00312324" w:rsidP="00AC2F11">
      <w:pPr>
        <w:rPr>
          <w:rFonts w:ascii="Times New Roman" w:hAnsi="Times New Roman" w:cs="Times New Roman"/>
          <w:sz w:val="24"/>
        </w:rPr>
      </w:pPr>
      <w:bookmarkStart w:id="34" w:name="_Toc513010684"/>
      <w:r w:rsidRPr="00AC2F11">
        <w:rPr>
          <w:rFonts w:ascii="Times New Roman" w:hAnsi="Times New Roman" w:cs="Times New Roman"/>
          <w:sz w:val="24"/>
        </w:rPr>
        <w:t xml:space="preserve">The table below summarizes the estimated outcomes for each policy option for each of the evaluative criteria. </w:t>
      </w:r>
    </w:p>
    <w:p w14:paraId="77B76875" w14:textId="509B24F5" w:rsidR="002607B1" w:rsidRDefault="002607B1" w:rsidP="002607B1">
      <w:pPr>
        <w:pStyle w:val="Heading2"/>
      </w:pPr>
      <w:r>
        <w:t>Outcomes Matrix</w:t>
      </w:r>
      <w:bookmarkEnd w:id="34"/>
    </w:p>
    <w:tbl>
      <w:tblPr>
        <w:tblStyle w:val="GridTable2-Accent1"/>
        <w:tblW w:w="9360" w:type="dxa"/>
        <w:jc w:val="center"/>
        <w:tblLook w:val="04A0" w:firstRow="1" w:lastRow="0" w:firstColumn="1" w:lastColumn="0" w:noHBand="0" w:noVBand="1"/>
      </w:tblPr>
      <w:tblGrid>
        <w:gridCol w:w="2125"/>
        <w:gridCol w:w="2078"/>
        <w:gridCol w:w="1287"/>
        <w:gridCol w:w="1634"/>
        <w:gridCol w:w="2236"/>
      </w:tblGrid>
      <w:tr w:rsidR="00CB0973" w:rsidRPr="00CB0973" w14:paraId="42DF4EC3" w14:textId="77777777" w:rsidTr="0044522F">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125" w:type="dxa"/>
            <w:noWrap/>
            <w:hideMark/>
          </w:tcPr>
          <w:p w14:paraId="2A015275" w14:textId="0E97FF03" w:rsidR="00CB0973" w:rsidRPr="00CB0973" w:rsidRDefault="008D116F" w:rsidP="00CB0973">
            <w:r>
              <w:t>Option</w:t>
            </w:r>
          </w:p>
        </w:tc>
        <w:tc>
          <w:tcPr>
            <w:tcW w:w="2078" w:type="dxa"/>
            <w:noWrap/>
            <w:hideMark/>
          </w:tcPr>
          <w:p w14:paraId="0FC51232" w14:textId="77777777" w:rsidR="00CB0973" w:rsidRPr="00CB0973" w:rsidRDefault="00CB0973" w:rsidP="00CB0973">
            <w:pPr>
              <w:cnfStyle w:val="100000000000" w:firstRow="1" w:lastRow="0" w:firstColumn="0" w:lastColumn="0" w:oddVBand="0" w:evenVBand="0" w:oddHBand="0" w:evenHBand="0" w:firstRowFirstColumn="0" w:firstRowLastColumn="0" w:lastRowFirstColumn="0" w:lastRowLastColumn="0"/>
            </w:pPr>
            <w:r w:rsidRPr="00CB0973">
              <w:t>Share of Awards</w:t>
            </w:r>
          </w:p>
        </w:tc>
        <w:tc>
          <w:tcPr>
            <w:tcW w:w="1287" w:type="dxa"/>
            <w:noWrap/>
            <w:hideMark/>
          </w:tcPr>
          <w:p w14:paraId="1657CAC7" w14:textId="77777777" w:rsidR="00CB0973" w:rsidRPr="00CB0973" w:rsidRDefault="00CB0973" w:rsidP="00CB0973">
            <w:pPr>
              <w:cnfStyle w:val="100000000000" w:firstRow="1" w:lastRow="0" w:firstColumn="0" w:lastColumn="0" w:oddVBand="0" w:evenVBand="0" w:oddHBand="0" w:evenHBand="0" w:firstRowFirstColumn="0" w:firstRowLastColumn="0" w:lastRowFirstColumn="0" w:lastRowLastColumn="0"/>
            </w:pPr>
            <w:r w:rsidRPr="00CB0973">
              <w:t>Political Feasibility</w:t>
            </w:r>
          </w:p>
        </w:tc>
        <w:tc>
          <w:tcPr>
            <w:tcW w:w="1634" w:type="dxa"/>
            <w:noWrap/>
            <w:hideMark/>
          </w:tcPr>
          <w:p w14:paraId="410AFA20" w14:textId="77777777" w:rsidR="00CB0973" w:rsidRPr="00CB0973" w:rsidRDefault="00CB0973" w:rsidP="00CB0973">
            <w:pPr>
              <w:cnfStyle w:val="100000000000" w:firstRow="1" w:lastRow="0" w:firstColumn="0" w:lastColumn="0" w:oddVBand="0" w:evenVBand="0" w:oddHBand="0" w:evenHBand="0" w:firstRowFirstColumn="0" w:firstRowLastColumn="0" w:lastRowFirstColumn="0" w:lastRowLastColumn="0"/>
            </w:pPr>
            <w:r w:rsidRPr="00CB0973">
              <w:t>Cost</w:t>
            </w:r>
          </w:p>
        </w:tc>
        <w:tc>
          <w:tcPr>
            <w:tcW w:w="2236" w:type="dxa"/>
            <w:noWrap/>
            <w:hideMark/>
          </w:tcPr>
          <w:p w14:paraId="5D2A828D" w14:textId="77777777" w:rsidR="00CB0973" w:rsidRPr="00CB0973" w:rsidRDefault="00CB0973" w:rsidP="00CB0973">
            <w:pPr>
              <w:cnfStyle w:val="100000000000" w:firstRow="1" w:lastRow="0" w:firstColumn="0" w:lastColumn="0" w:oddVBand="0" w:evenVBand="0" w:oddHBand="0" w:evenHBand="0" w:firstRowFirstColumn="0" w:firstRowLastColumn="0" w:lastRowFirstColumn="0" w:lastRowLastColumn="0"/>
            </w:pPr>
            <w:r w:rsidRPr="00CB0973">
              <w:t>Cost Effectiveness</w:t>
            </w:r>
          </w:p>
        </w:tc>
      </w:tr>
      <w:tr w:rsidR="00CB0973" w:rsidRPr="00CB0973" w14:paraId="48DF6B87" w14:textId="77777777" w:rsidTr="0044522F">
        <w:trPr>
          <w:cnfStyle w:val="000000100000" w:firstRow="0" w:lastRow="0" w:firstColumn="0" w:lastColumn="0" w:oddVBand="0" w:evenVBand="0" w:oddHBand="1" w:evenHBand="0" w:firstRowFirstColumn="0" w:firstRowLastColumn="0" w:lastRowFirstColumn="0" w:lastRowLastColumn="0"/>
          <w:trHeight w:val="213"/>
          <w:jc w:val="center"/>
        </w:trPr>
        <w:tc>
          <w:tcPr>
            <w:cnfStyle w:val="001000000000" w:firstRow="0" w:lastRow="0" w:firstColumn="1" w:lastColumn="0" w:oddVBand="0" w:evenVBand="0" w:oddHBand="0" w:evenHBand="0" w:firstRowFirstColumn="0" w:firstRowLastColumn="0" w:lastRowFirstColumn="0" w:lastRowLastColumn="0"/>
            <w:tcW w:w="2125" w:type="dxa"/>
            <w:noWrap/>
            <w:hideMark/>
          </w:tcPr>
          <w:p w14:paraId="0BDD6C21" w14:textId="77777777" w:rsidR="00CB0973" w:rsidRPr="00CB0973" w:rsidRDefault="00CB0973" w:rsidP="00CB0973">
            <w:r w:rsidRPr="00CB0973">
              <w:t>Let Present Trends Continue</w:t>
            </w:r>
          </w:p>
        </w:tc>
        <w:tc>
          <w:tcPr>
            <w:tcW w:w="2078" w:type="dxa"/>
            <w:noWrap/>
            <w:hideMark/>
          </w:tcPr>
          <w:p w14:paraId="4889E6EF"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0</w:t>
            </w:r>
          </w:p>
        </w:tc>
        <w:tc>
          <w:tcPr>
            <w:tcW w:w="1287" w:type="dxa"/>
            <w:noWrap/>
            <w:hideMark/>
          </w:tcPr>
          <w:p w14:paraId="6D6D3A76"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 xml:space="preserve">5 </w:t>
            </w:r>
          </w:p>
        </w:tc>
        <w:tc>
          <w:tcPr>
            <w:tcW w:w="1634" w:type="dxa"/>
            <w:noWrap/>
            <w:hideMark/>
          </w:tcPr>
          <w:p w14:paraId="1268A054"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0</w:t>
            </w:r>
          </w:p>
        </w:tc>
        <w:tc>
          <w:tcPr>
            <w:tcW w:w="2236" w:type="dxa"/>
            <w:hideMark/>
          </w:tcPr>
          <w:p w14:paraId="52DB79E0"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0</w:t>
            </w:r>
          </w:p>
        </w:tc>
      </w:tr>
      <w:tr w:rsidR="00CB0973" w:rsidRPr="00CB0973" w14:paraId="31A074F1" w14:textId="77777777" w:rsidTr="0044522F">
        <w:trPr>
          <w:trHeight w:val="55"/>
          <w:jc w:val="center"/>
        </w:trPr>
        <w:tc>
          <w:tcPr>
            <w:cnfStyle w:val="001000000000" w:firstRow="0" w:lastRow="0" w:firstColumn="1" w:lastColumn="0" w:oddVBand="0" w:evenVBand="0" w:oddHBand="0" w:evenHBand="0" w:firstRowFirstColumn="0" w:firstRowLastColumn="0" w:lastRowFirstColumn="0" w:lastRowLastColumn="0"/>
            <w:tcW w:w="2125" w:type="dxa"/>
            <w:noWrap/>
            <w:hideMark/>
          </w:tcPr>
          <w:p w14:paraId="3E2CFC20" w14:textId="6F478109" w:rsidR="00CB0973" w:rsidRPr="00CB0973" w:rsidRDefault="0048360A" w:rsidP="00CB0973">
            <w:r>
              <w:t>Identity-Blind Application Evaluation</w:t>
            </w:r>
            <w:r w:rsidR="00CB0973" w:rsidRPr="00CB0973">
              <w:t xml:space="preserve"> Pro</w:t>
            </w:r>
            <w:r w:rsidR="00315082">
              <w:t>cess</w:t>
            </w:r>
          </w:p>
        </w:tc>
        <w:tc>
          <w:tcPr>
            <w:tcW w:w="2078" w:type="dxa"/>
            <w:noWrap/>
            <w:hideMark/>
          </w:tcPr>
          <w:p w14:paraId="5ED1288C" w14:textId="77777777" w:rsidR="00CB0973" w:rsidRPr="00CB0973" w:rsidRDefault="00CB0973" w:rsidP="00CB0973">
            <w:pPr>
              <w:cnfStyle w:val="000000000000" w:firstRow="0" w:lastRow="0" w:firstColumn="0" w:lastColumn="0" w:oddVBand="0" w:evenVBand="0" w:oddHBand="0" w:evenHBand="0" w:firstRowFirstColumn="0" w:firstRowLastColumn="0" w:lastRowFirstColumn="0" w:lastRowLastColumn="0"/>
            </w:pPr>
            <w:r w:rsidRPr="00CB0973">
              <w:t>6.25 – 11.5 percentage point increase</w:t>
            </w:r>
          </w:p>
        </w:tc>
        <w:tc>
          <w:tcPr>
            <w:tcW w:w="1287" w:type="dxa"/>
            <w:noWrap/>
            <w:hideMark/>
          </w:tcPr>
          <w:p w14:paraId="190D634B" w14:textId="27106284" w:rsidR="00CB0973" w:rsidRPr="00CB0973" w:rsidRDefault="00CF3019" w:rsidP="00CB0973">
            <w:pPr>
              <w:cnfStyle w:val="000000000000" w:firstRow="0" w:lastRow="0" w:firstColumn="0" w:lastColumn="0" w:oddVBand="0" w:evenVBand="0" w:oddHBand="0" w:evenHBand="0" w:firstRowFirstColumn="0" w:firstRowLastColumn="0" w:lastRowFirstColumn="0" w:lastRowLastColumn="0"/>
            </w:pPr>
            <w:r>
              <w:t>2</w:t>
            </w:r>
          </w:p>
        </w:tc>
        <w:tc>
          <w:tcPr>
            <w:tcW w:w="1634" w:type="dxa"/>
            <w:noWrap/>
            <w:hideMark/>
          </w:tcPr>
          <w:p w14:paraId="31A70552" w14:textId="3FFE53F1" w:rsidR="00CB0973" w:rsidRPr="00CB0973" w:rsidRDefault="00CB0973" w:rsidP="00CB0973">
            <w:pPr>
              <w:cnfStyle w:val="000000000000" w:firstRow="0" w:lastRow="0" w:firstColumn="0" w:lastColumn="0" w:oddVBand="0" w:evenVBand="0" w:oddHBand="0" w:evenHBand="0" w:firstRowFirstColumn="0" w:firstRowLastColumn="0" w:lastRowFirstColumn="0" w:lastRowLastColumn="0"/>
            </w:pPr>
            <w:r w:rsidRPr="00CB0973">
              <w:t>$158,333.27 - $3</w:t>
            </w:r>
            <w:r>
              <w:t xml:space="preserve">52,405.90 </w:t>
            </w:r>
            <w:r w:rsidRPr="00CB0973">
              <w:t xml:space="preserve">over 5 years </w:t>
            </w:r>
          </w:p>
        </w:tc>
        <w:tc>
          <w:tcPr>
            <w:tcW w:w="2236" w:type="dxa"/>
            <w:hideMark/>
          </w:tcPr>
          <w:p w14:paraId="6F83E2CB" w14:textId="20F88F2D" w:rsidR="00CB0973" w:rsidRPr="00CB0973" w:rsidRDefault="00CB0973" w:rsidP="00CB0973">
            <w:pPr>
              <w:cnfStyle w:val="000000000000" w:firstRow="0" w:lastRow="0" w:firstColumn="0" w:lastColumn="0" w:oddVBand="0" w:evenVBand="0" w:oddHBand="0" w:evenHBand="0" w:firstRowFirstColumn="0" w:firstRowLastColumn="0" w:lastRowFirstColumn="0" w:lastRowLastColumn="0"/>
            </w:pPr>
            <w:r w:rsidRPr="00CB0973">
              <w:t>$13,768.11 - $</w:t>
            </w:r>
            <w:r w:rsidR="00AF5B3B" w:rsidRPr="00AF5B3B">
              <w:t xml:space="preserve">56,384.90 </w:t>
            </w:r>
            <w:r w:rsidRPr="00CB0973">
              <w:t xml:space="preserve">per percentage point increase </w:t>
            </w:r>
          </w:p>
        </w:tc>
      </w:tr>
      <w:tr w:rsidR="00CB0973" w:rsidRPr="00CB0973" w14:paraId="0FC6CA53" w14:textId="77777777" w:rsidTr="0044522F">
        <w:trPr>
          <w:cnfStyle w:val="000000100000" w:firstRow="0" w:lastRow="0" w:firstColumn="0" w:lastColumn="0" w:oddVBand="0" w:evenVBand="0" w:oddHBand="1" w:evenHBand="0" w:firstRowFirstColumn="0" w:firstRowLastColumn="0" w:lastRowFirstColumn="0" w:lastRowLastColumn="0"/>
          <w:trHeight w:val="55"/>
          <w:jc w:val="center"/>
        </w:trPr>
        <w:tc>
          <w:tcPr>
            <w:cnfStyle w:val="001000000000" w:firstRow="0" w:lastRow="0" w:firstColumn="1" w:lastColumn="0" w:oddVBand="0" w:evenVBand="0" w:oddHBand="0" w:evenHBand="0" w:firstRowFirstColumn="0" w:firstRowLastColumn="0" w:lastRowFirstColumn="0" w:lastRowLastColumn="0"/>
            <w:tcW w:w="2125" w:type="dxa"/>
            <w:noWrap/>
            <w:hideMark/>
          </w:tcPr>
          <w:p w14:paraId="73B30A4E" w14:textId="77777777" w:rsidR="00CB0973" w:rsidRPr="00CB0973" w:rsidRDefault="00CB0973" w:rsidP="00CB0973">
            <w:r w:rsidRPr="00CB0973">
              <w:t>Mentorship Program</w:t>
            </w:r>
          </w:p>
        </w:tc>
        <w:tc>
          <w:tcPr>
            <w:tcW w:w="2078" w:type="dxa"/>
            <w:noWrap/>
            <w:hideMark/>
          </w:tcPr>
          <w:p w14:paraId="369F3A7D"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0 – 20 percentage point increase</w:t>
            </w:r>
          </w:p>
        </w:tc>
        <w:tc>
          <w:tcPr>
            <w:tcW w:w="1287" w:type="dxa"/>
            <w:noWrap/>
            <w:hideMark/>
          </w:tcPr>
          <w:p w14:paraId="15939379"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3</w:t>
            </w:r>
          </w:p>
        </w:tc>
        <w:tc>
          <w:tcPr>
            <w:tcW w:w="1634" w:type="dxa"/>
            <w:noWrap/>
            <w:hideMark/>
          </w:tcPr>
          <w:p w14:paraId="598D3610"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$67,025.71 per agency over 5 years</w:t>
            </w:r>
          </w:p>
        </w:tc>
        <w:tc>
          <w:tcPr>
            <w:tcW w:w="2236" w:type="dxa"/>
            <w:hideMark/>
          </w:tcPr>
          <w:p w14:paraId="195FEAFE" w14:textId="3668DBF1"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No effect - $3,351.2</w:t>
            </w:r>
            <w:r w:rsidR="00AF5B3B">
              <w:t>9</w:t>
            </w:r>
            <w:r w:rsidRPr="00CB0973">
              <w:t xml:space="preserve"> per percentage point increase</w:t>
            </w:r>
          </w:p>
        </w:tc>
      </w:tr>
      <w:tr w:rsidR="00CB0973" w:rsidRPr="00CB0973" w14:paraId="479A216B" w14:textId="77777777" w:rsidTr="0044522F">
        <w:trPr>
          <w:trHeight w:val="310"/>
          <w:jc w:val="center"/>
        </w:trPr>
        <w:tc>
          <w:tcPr>
            <w:cnfStyle w:val="001000000000" w:firstRow="0" w:lastRow="0" w:firstColumn="1" w:lastColumn="0" w:oddVBand="0" w:evenVBand="0" w:oddHBand="0" w:evenHBand="0" w:firstRowFirstColumn="0" w:firstRowLastColumn="0" w:lastRowFirstColumn="0" w:lastRowLastColumn="0"/>
            <w:tcW w:w="2125" w:type="dxa"/>
            <w:noWrap/>
            <w:hideMark/>
          </w:tcPr>
          <w:p w14:paraId="584C8088" w14:textId="77777777" w:rsidR="00CB0973" w:rsidRPr="00CB0973" w:rsidRDefault="00CB0973" w:rsidP="00CB0973">
            <w:r w:rsidRPr="00CB0973">
              <w:t>DoE Phase 0 Program</w:t>
            </w:r>
          </w:p>
        </w:tc>
        <w:tc>
          <w:tcPr>
            <w:tcW w:w="2078" w:type="dxa"/>
            <w:noWrap/>
            <w:hideMark/>
          </w:tcPr>
          <w:p w14:paraId="09EBCBF5" w14:textId="6BB5FDD2" w:rsidR="00CB0973" w:rsidRPr="00CB0973" w:rsidRDefault="0033159B" w:rsidP="00CB0973">
            <w:pPr>
              <w:cnfStyle w:val="000000000000" w:firstRow="0" w:lastRow="0" w:firstColumn="0" w:lastColumn="0" w:oddVBand="0" w:evenVBand="0" w:oddHBand="0" w:evenHBand="0" w:firstRowFirstColumn="0" w:firstRowLastColumn="0" w:lastRowFirstColumn="0" w:lastRowLastColumn="0"/>
            </w:pPr>
            <w:r>
              <w:t>-2 to 3</w:t>
            </w:r>
            <w:r w:rsidR="007B49BF">
              <w:t xml:space="preserve"> percentage point increase</w:t>
            </w:r>
          </w:p>
        </w:tc>
        <w:tc>
          <w:tcPr>
            <w:tcW w:w="1287" w:type="dxa"/>
            <w:noWrap/>
            <w:hideMark/>
          </w:tcPr>
          <w:p w14:paraId="35FC34B8" w14:textId="77777777" w:rsidR="00CB0973" w:rsidRPr="00CB0973" w:rsidRDefault="00CB0973" w:rsidP="00CB0973">
            <w:pPr>
              <w:cnfStyle w:val="000000000000" w:firstRow="0" w:lastRow="0" w:firstColumn="0" w:lastColumn="0" w:oddVBand="0" w:evenVBand="0" w:oddHBand="0" w:evenHBand="0" w:firstRowFirstColumn="0" w:firstRowLastColumn="0" w:lastRowFirstColumn="0" w:lastRowLastColumn="0"/>
            </w:pPr>
            <w:r w:rsidRPr="00CB0973">
              <w:t>4</w:t>
            </w:r>
          </w:p>
        </w:tc>
        <w:tc>
          <w:tcPr>
            <w:tcW w:w="1634" w:type="dxa"/>
            <w:noWrap/>
            <w:hideMark/>
          </w:tcPr>
          <w:p w14:paraId="277F51F5" w14:textId="48871142" w:rsidR="00CB0973" w:rsidRPr="00CB0973" w:rsidRDefault="007B49BF" w:rsidP="00CB0973">
            <w:pPr>
              <w:cnfStyle w:val="000000000000" w:firstRow="0" w:lastRow="0" w:firstColumn="0" w:lastColumn="0" w:oddVBand="0" w:evenVBand="0" w:oddHBand="0" w:evenHBand="0" w:firstRowFirstColumn="0" w:firstRowLastColumn="0" w:lastRowFirstColumn="0" w:lastRowLastColumn="0"/>
            </w:pPr>
            <w:r>
              <w:t>$</w:t>
            </w:r>
            <w:r w:rsidRPr="007B49BF">
              <w:t>356,013.63</w:t>
            </w:r>
            <w:r>
              <w:t xml:space="preserve"> over 3 years</w:t>
            </w:r>
          </w:p>
        </w:tc>
        <w:tc>
          <w:tcPr>
            <w:tcW w:w="2236" w:type="dxa"/>
            <w:hideMark/>
          </w:tcPr>
          <w:p w14:paraId="5A77F90C" w14:textId="2F24E526" w:rsidR="00CB0973" w:rsidRPr="00CB0973" w:rsidRDefault="0033159B" w:rsidP="00CB0973">
            <w:pPr>
              <w:cnfStyle w:val="000000000000" w:firstRow="0" w:lastRow="0" w:firstColumn="0" w:lastColumn="0" w:oddVBand="0" w:evenVBand="0" w:oddHBand="0" w:evenHBand="0" w:firstRowFirstColumn="0" w:firstRowLastColumn="0" w:lastRowFirstColumn="0" w:lastRowLastColumn="0"/>
            </w:pPr>
            <w:r w:rsidRPr="0033159B">
              <w:t>$178,006.81 per percentage point decrease</w:t>
            </w:r>
            <w:r w:rsidR="00C67DAB">
              <w:t xml:space="preserve"> - </w:t>
            </w:r>
            <w:r w:rsidRPr="0033159B">
              <w:t>$118,671.21 per percentage point increase</w:t>
            </w:r>
          </w:p>
        </w:tc>
      </w:tr>
    </w:tbl>
    <w:p w14:paraId="3F1C98F4" w14:textId="77777777" w:rsidR="00315082" w:rsidRDefault="00315082" w:rsidP="00315082">
      <w:pPr>
        <w:spacing w:after="0" w:line="276" w:lineRule="auto"/>
        <w:rPr>
          <w:rFonts w:ascii="Times New Roman" w:hAnsi="Times New Roman" w:cs="Times New Roman"/>
          <w:sz w:val="24"/>
        </w:rPr>
      </w:pPr>
    </w:p>
    <w:p w14:paraId="15439E7D" w14:textId="0390D59B" w:rsidR="001C655D" w:rsidRDefault="001C655D" w:rsidP="00184C57">
      <w:pPr>
        <w:spacing w:line="276" w:lineRule="auto"/>
        <w:rPr>
          <w:rFonts w:ascii="Times New Roman" w:hAnsi="Times New Roman" w:cs="Times New Roman"/>
          <w:sz w:val="24"/>
        </w:rPr>
      </w:pPr>
      <w:r>
        <w:rPr>
          <w:rFonts w:ascii="Times New Roman" w:hAnsi="Times New Roman" w:cs="Times New Roman"/>
          <w:sz w:val="24"/>
        </w:rPr>
        <w:t xml:space="preserve">This report </w:t>
      </w:r>
      <w:r w:rsidR="005E1740">
        <w:rPr>
          <w:rFonts w:ascii="Times New Roman" w:hAnsi="Times New Roman" w:cs="Times New Roman"/>
          <w:sz w:val="24"/>
        </w:rPr>
        <w:t>suggests that</w:t>
      </w:r>
      <w:r>
        <w:rPr>
          <w:rFonts w:ascii="Times New Roman" w:hAnsi="Times New Roman" w:cs="Times New Roman"/>
          <w:sz w:val="24"/>
        </w:rPr>
        <w:t xml:space="preserve"> Option 2: </w:t>
      </w:r>
      <w:r w:rsidR="00012C12">
        <w:rPr>
          <w:rFonts w:ascii="Times New Roman" w:hAnsi="Times New Roman" w:cs="Times New Roman"/>
          <w:sz w:val="24"/>
        </w:rPr>
        <w:t xml:space="preserve">Implement an </w:t>
      </w:r>
      <w:r w:rsidR="0048360A">
        <w:rPr>
          <w:rFonts w:ascii="Times New Roman" w:hAnsi="Times New Roman" w:cs="Times New Roman"/>
          <w:sz w:val="24"/>
        </w:rPr>
        <w:t>Identity-Blind Application Evaluation</w:t>
      </w:r>
      <w:r>
        <w:rPr>
          <w:rFonts w:ascii="Times New Roman" w:hAnsi="Times New Roman" w:cs="Times New Roman"/>
          <w:sz w:val="24"/>
        </w:rPr>
        <w:t xml:space="preserve"> Pro</w:t>
      </w:r>
      <w:r w:rsidR="00315082">
        <w:rPr>
          <w:rFonts w:ascii="Times New Roman" w:hAnsi="Times New Roman" w:cs="Times New Roman"/>
          <w:sz w:val="24"/>
        </w:rPr>
        <w:t xml:space="preserve">cess </w:t>
      </w:r>
      <w:r w:rsidR="005E1740">
        <w:rPr>
          <w:rFonts w:ascii="Times New Roman" w:hAnsi="Times New Roman" w:cs="Times New Roman"/>
          <w:sz w:val="24"/>
        </w:rPr>
        <w:t>is the most likely to succeed</w:t>
      </w:r>
      <w:r w:rsidR="00AC2F11">
        <w:rPr>
          <w:rFonts w:ascii="Times New Roman" w:hAnsi="Times New Roman" w:cs="Times New Roman"/>
          <w:sz w:val="24"/>
        </w:rPr>
        <w:t xml:space="preserve"> in increasing the share of SBIR Phase 1 grants awarded to WS/ED projects</w:t>
      </w:r>
      <w:r>
        <w:rPr>
          <w:rFonts w:ascii="Times New Roman" w:hAnsi="Times New Roman" w:cs="Times New Roman"/>
          <w:sz w:val="24"/>
        </w:rPr>
        <w:t>. This option is likely to create a 6.25 to 11.5 percentage point increase in the number of awards given to WS/ED projects, with potential for even larger increases. This option also incurs costs of the that are relatively small for a US government agency. While this option is neither the cheapest nor the most cost-effective, it is ultimately the most realistic.</w:t>
      </w:r>
    </w:p>
    <w:p w14:paraId="4994F851" w14:textId="7D7043C8" w:rsidR="007D6619" w:rsidRDefault="001C655D" w:rsidP="00184C57">
      <w:pPr>
        <w:spacing w:line="276" w:lineRule="auto"/>
        <w:rPr>
          <w:rFonts w:ascii="Times New Roman" w:hAnsi="Times New Roman" w:cs="Times New Roman"/>
          <w:sz w:val="24"/>
          <w:szCs w:val="24"/>
        </w:rPr>
      </w:pPr>
      <w:r>
        <w:rPr>
          <w:rFonts w:ascii="Times New Roman" w:hAnsi="Times New Roman" w:cs="Times New Roman"/>
          <w:sz w:val="24"/>
          <w:szCs w:val="24"/>
        </w:rPr>
        <w:t xml:space="preserve">While the other options presented are either a) cheaper or b) more tested, they are too unpredictable to ultimately recommend as </w:t>
      </w:r>
      <w:r w:rsidR="002C30E3">
        <w:rPr>
          <w:rFonts w:ascii="Times New Roman" w:hAnsi="Times New Roman" w:cs="Times New Roman"/>
          <w:sz w:val="24"/>
          <w:szCs w:val="24"/>
        </w:rPr>
        <w:t>definitive</w:t>
      </w:r>
      <w:r>
        <w:rPr>
          <w:rFonts w:ascii="Times New Roman" w:hAnsi="Times New Roman" w:cs="Times New Roman"/>
          <w:sz w:val="24"/>
          <w:szCs w:val="24"/>
        </w:rPr>
        <w:t xml:space="preserve"> courses of action. In the </w:t>
      </w:r>
      <w:r w:rsidR="007D6619">
        <w:rPr>
          <w:rFonts w:ascii="Times New Roman" w:hAnsi="Times New Roman" w:cs="Times New Roman"/>
          <w:sz w:val="24"/>
          <w:szCs w:val="24"/>
        </w:rPr>
        <w:t>case of Option 3: Establish a Mentorship program, academic literature seems to point to the conclusion that mentorship relationships create the most value when they persist about 3-5 years. Given that the DoE has two Phase 1 cycles in a year, it is unlikely that potential mentors would be able to interact with their mentees for even a full year. Therefore, this report indicates that Option 3 is more likely to trend toward the lower end of its range (no effect) than the higher end of its range (20 percentage point increase). However, the argument could still be made that the amount of investment in such a program is small enough that the investment might still be justified by any percentage point increase in the number of awards granted to WS/ED projects. This report contends that mentoring relationships of less than one year where both parties are working on intensive projects of their own might lead to low quality, unfulfilling mentor-mentee relationships on average. If that were the case, mentoring programs would likely have a negative effect on the number of WS/ED applicants to the SBIR program due to negative word of mouth about SBIR outreach, further diminishing the case for Option 3: Establish a Mentoring Program.</w:t>
      </w:r>
    </w:p>
    <w:p w14:paraId="5BED089C" w14:textId="15A62A86" w:rsidR="001D1C5C" w:rsidRDefault="007D6619" w:rsidP="00184C57">
      <w:pPr>
        <w:spacing w:line="276" w:lineRule="auto"/>
        <w:rPr>
          <w:rFonts w:ascii="Times New Roman" w:hAnsi="Times New Roman" w:cs="Times New Roman"/>
          <w:sz w:val="24"/>
          <w:szCs w:val="24"/>
        </w:rPr>
      </w:pPr>
      <w:r>
        <w:rPr>
          <w:rFonts w:ascii="Times New Roman" w:hAnsi="Times New Roman" w:cs="Times New Roman"/>
          <w:sz w:val="24"/>
          <w:szCs w:val="24"/>
        </w:rPr>
        <w:t xml:space="preserve">Similarly, while Option 4: Expand the DoE Phase 0 Program is more tested, it is the only option </w:t>
      </w:r>
      <w:r w:rsidR="001D1C5C">
        <w:rPr>
          <w:rFonts w:ascii="Times New Roman" w:hAnsi="Times New Roman" w:cs="Times New Roman"/>
          <w:sz w:val="24"/>
          <w:szCs w:val="24"/>
        </w:rPr>
        <w:t xml:space="preserve">that has a potentially </w:t>
      </w:r>
      <w:r>
        <w:rPr>
          <w:rFonts w:ascii="Times New Roman" w:hAnsi="Times New Roman" w:cs="Times New Roman"/>
          <w:sz w:val="24"/>
          <w:szCs w:val="24"/>
        </w:rPr>
        <w:t xml:space="preserve">negative effect on </w:t>
      </w:r>
      <w:r w:rsidR="0072167E">
        <w:rPr>
          <w:rFonts w:ascii="Times New Roman" w:hAnsi="Times New Roman" w:cs="Times New Roman"/>
          <w:sz w:val="24"/>
          <w:szCs w:val="24"/>
        </w:rPr>
        <w:t xml:space="preserve">the number of awards given to </w:t>
      </w:r>
      <w:r>
        <w:rPr>
          <w:rFonts w:ascii="Times New Roman" w:hAnsi="Times New Roman" w:cs="Times New Roman"/>
          <w:sz w:val="24"/>
          <w:szCs w:val="24"/>
        </w:rPr>
        <w:t>S/ED</w:t>
      </w:r>
      <w:r w:rsidR="0072167E">
        <w:rPr>
          <w:rFonts w:ascii="Times New Roman" w:hAnsi="Times New Roman" w:cs="Times New Roman"/>
          <w:sz w:val="24"/>
          <w:szCs w:val="24"/>
        </w:rPr>
        <w:t xml:space="preserve"> projects. </w:t>
      </w:r>
      <w:r w:rsidR="001D1C5C">
        <w:rPr>
          <w:rFonts w:ascii="Times New Roman" w:hAnsi="Times New Roman" w:cs="Times New Roman"/>
          <w:sz w:val="24"/>
          <w:szCs w:val="24"/>
        </w:rPr>
        <w:t xml:space="preserve">While Option 4 is </w:t>
      </w:r>
      <w:r w:rsidR="002C30E3">
        <w:rPr>
          <w:rFonts w:ascii="Times New Roman" w:hAnsi="Times New Roman" w:cs="Times New Roman"/>
          <w:sz w:val="24"/>
          <w:szCs w:val="24"/>
        </w:rPr>
        <w:t xml:space="preserve">also </w:t>
      </w:r>
      <w:r w:rsidR="001D1C5C">
        <w:rPr>
          <w:rFonts w:ascii="Times New Roman" w:hAnsi="Times New Roman" w:cs="Times New Roman"/>
          <w:sz w:val="24"/>
          <w:szCs w:val="24"/>
        </w:rPr>
        <w:t xml:space="preserve">the only one that has been implemented within the SBIR context, Option 2: Implement an </w:t>
      </w:r>
      <w:r w:rsidR="0048360A">
        <w:rPr>
          <w:rFonts w:ascii="Times New Roman" w:hAnsi="Times New Roman" w:cs="Times New Roman"/>
          <w:sz w:val="24"/>
          <w:szCs w:val="24"/>
        </w:rPr>
        <w:t>Identity-Blind Application Evaluation</w:t>
      </w:r>
      <w:r w:rsidR="001D1C5C">
        <w:rPr>
          <w:rFonts w:ascii="Times New Roman" w:hAnsi="Times New Roman" w:cs="Times New Roman"/>
          <w:sz w:val="24"/>
          <w:szCs w:val="24"/>
        </w:rPr>
        <w:t xml:space="preserve"> Process has been implemented in a corporate setting. The evidence gathered from gapjumpers.com during those auditions suggests that the theoretical gains found in the RCT’s on identity-blind auditions </w:t>
      </w:r>
      <w:r w:rsidR="002C30E3">
        <w:rPr>
          <w:rFonts w:ascii="Times New Roman" w:hAnsi="Times New Roman" w:cs="Times New Roman"/>
          <w:sz w:val="24"/>
          <w:szCs w:val="24"/>
        </w:rPr>
        <w:t>are</w:t>
      </w:r>
      <w:r w:rsidR="001D1C5C">
        <w:rPr>
          <w:rFonts w:ascii="Times New Roman" w:hAnsi="Times New Roman" w:cs="Times New Roman"/>
          <w:sz w:val="24"/>
          <w:szCs w:val="24"/>
        </w:rPr>
        <w:t xml:space="preserve"> likely to translate to interventions done in non-laboratory circumstances. Furthermore, Option 2</w:t>
      </w:r>
      <w:r w:rsidR="002C30E3">
        <w:rPr>
          <w:rFonts w:ascii="Times New Roman" w:hAnsi="Times New Roman" w:cs="Times New Roman"/>
          <w:sz w:val="24"/>
          <w:szCs w:val="24"/>
        </w:rPr>
        <w:t xml:space="preserve">, </w:t>
      </w:r>
      <w:r w:rsidR="001D1C5C">
        <w:rPr>
          <w:rFonts w:ascii="Times New Roman" w:hAnsi="Times New Roman" w:cs="Times New Roman"/>
          <w:sz w:val="24"/>
          <w:szCs w:val="24"/>
        </w:rPr>
        <w:t>at its maximum</w:t>
      </w:r>
      <w:r w:rsidR="002C30E3">
        <w:rPr>
          <w:rFonts w:ascii="Times New Roman" w:hAnsi="Times New Roman" w:cs="Times New Roman"/>
          <w:sz w:val="24"/>
          <w:szCs w:val="24"/>
        </w:rPr>
        <w:t>,</w:t>
      </w:r>
      <w:r w:rsidR="001D1C5C">
        <w:rPr>
          <w:rFonts w:ascii="Times New Roman" w:hAnsi="Times New Roman" w:cs="Times New Roman"/>
          <w:sz w:val="24"/>
          <w:szCs w:val="24"/>
        </w:rPr>
        <w:t xml:space="preserve"> costs slightly less than the Phase 0 program over more time (five years vs. three years) and is likely to cost significantly less for smaller agencies. As such, Option 2 represents the least-risky option at a total cost that is less than Option 4, which has already been implemented by </w:t>
      </w:r>
      <w:r w:rsidR="00C32483">
        <w:rPr>
          <w:rFonts w:ascii="Times New Roman" w:hAnsi="Times New Roman" w:cs="Times New Roman"/>
          <w:sz w:val="24"/>
          <w:szCs w:val="24"/>
        </w:rPr>
        <w:t>two</w:t>
      </w:r>
      <w:r w:rsidR="001D1C5C">
        <w:rPr>
          <w:rFonts w:ascii="Times New Roman" w:hAnsi="Times New Roman" w:cs="Times New Roman"/>
          <w:sz w:val="24"/>
          <w:szCs w:val="24"/>
        </w:rPr>
        <w:t xml:space="preserve"> government agenc</w:t>
      </w:r>
      <w:r w:rsidR="00C32483">
        <w:rPr>
          <w:rFonts w:ascii="Times New Roman" w:hAnsi="Times New Roman" w:cs="Times New Roman"/>
          <w:sz w:val="24"/>
          <w:szCs w:val="24"/>
        </w:rPr>
        <w:t>ies</w:t>
      </w:r>
      <w:r w:rsidR="001D1C5C">
        <w:rPr>
          <w:rFonts w:ascii="Times New Roman" w:hAnsi="Times New Roman" w:cs="Times New Roman"/>
          <w:sz w:val="24"/>
          <w:szCs w:val="24"/>
        </w:rPr>
        <w:t xml:space="preserve"> (DoE</w:t>
      </w:r>
      <w:r w:rsidR="00C32483">
        <w:rPr>
          <w:rFonts w:ascii="Times New Roman" w:hAnsi="Times New Roman" w:cs="Times New Roman"/>
          <w:sz w:val="24"/>
          <w:szCs w:val="24"/>
        </w:rPr>
        <w:t>, NIH</w:t>
      </w:r>
      <w:r w:rsidR="001D1C5C">
        <w:rPr>
          <w:rFonts w:ascii="Times New Roman" w:hAnsi="Times New Roman" w:cs="Times New Roman"/>
          <w:sz w:val="24"/>
          <w:szCs w:val="24"/>
        </w:rPr>
        <w:t>).</w:t>
      </w:r>
    </w:p>
    <w:p w14:paraId="560C0CB1" w14:textId="52D8A81C" w:rsidR="001D1C5C" w:rsidRDefault="005E1740" w:rsidP="00184C57">
      <w:pPr>
        <w:pStyle w:val="Heading1"/>
        <w:spacing w:line="276" w:lineRule="auto"/>
      </w:pPr>
      <w:bookmarkStart w:id="35" w:name="_Toc513010685"/>
      <w:r>
        <w:t xml:space="preserve">Recommendation and </w:t>
      </w:r>
      <w:r w:rsidR="001D1C5C">
        <w:t>Implementation</w:t>
      </w:r>
      <w:bookmarkEnd w:id="35"/>
    </w:p>
    <w:p w14:paraId="2BEB87CD" w14:textId="0B8377A0" w:rsidR="005E1740" w:rsidRDefault="005E1740" w:rsidP="005E1740">
      <w:pPr>
        <w:spacing w:line="276" w:lineRule="auto"/>
        <w:rPr>
          <w:rFonts w:ascii="Times New Roman" w:hAnsi="Times New Roman" w:cs="Times New Roman"/>
          <w:sz w:val="24"/>
        </w:rPr>
      </w:pPr>
      <w:r w:rsidRPr="005E1740">
        <w:rPr>
          <w:rFonts w:ascii="Times New Roman" w:hAnsi="Times New Roman" w:cs="Times New Roman"/>
          <w:sz w:val="24"/>
        </w:rPr>
        <w:t xml:space="preserve">However, </w:t>
      </w:r>
      <w:r w:rsidR="0038675B">
        <w:rPr>
          <w:rFonts w:ascii="Times New Roman" w:hAnsi="Times New Roman" w:cs="Times New Roman"/>
          <w:sz w:val="24"/>
        </w:rPr>
        <w:t xml:space="preserve">pursuing Option 2: </w:t>
      </w:r>
      <w:r w:rsidR="0038675B">
        <w:rPr>
          <w:rFonts w:ascii="Times New Roman" w:hAnsi="Times New Roman" w:cs="Times New Roman"/>
          <w:sz w:val="24"/>
          <w:szCs w:val="24"/>
        </w:rPr>
        <w:t>Implement an Identity-Blind Application Evaluation Process</w:t>
      </w:r>
      <w:r w:rsidRPr="005E1740">
        <w:rPr>
          <w:rFonts w:ascii="Times New Roman" w:hAnsi="Times New Roman" w:cs="Times New Roman"/>
          <w:sz w:val="24"/>
        </w:rPr>
        <w:t xml:space="preserve"> is based on highly theoretical estimates of </w:t>
      </w:r>
      <w:r>
        <w:rPr>
          <w:rFonts w:ascii="Times New Roman" w:hAnsi="Times New Roman" w:cs="Times New Roman"/>
          <w:sz w:val="24"/>
        </w:rPr>
        <w:t xml:space="preserve">the effects of each option. In order to better understand the true effects of each option, it is recommended that each option be implemented at a different agency over a period of three years under the SBA </w:t>
      </w:r>
      <w:r w:rsidRPr="005E1740">
        <w:rPr>
          <w:rFonts w:ascii="Times New Roman" w:hAnsi="Times New Roman" w:cs="Times New Roman"/>
          <w:sz w:val="24"/>
        </w:rPr>
        <w:t>Pilot to Allow for Funding of Administrative, Oversight, and Contract Processing Costs</w:t>
      </w:r>
      <w:sdt>
        <w:sdtPr>
          <w:rPr>
            <w:rFonts w:ascii="Times New Roman" w:hAnsi="Times New Roman" w:cs="Times New Roman"/>
            <w:sz w:val="24"/>
          </w:rPr>
          <w:id w:val="-104351243"/>
          <w:citation/>
        </w:sdtPr>
        <w:sdtEndPr/>
        <w:sdtContent>
          <w:r w:rsidR="005A2DF1">
            <w:rPr>
              <w:rFonts w:ascii="Times New Roman" w:hAnsi="Times New Roman" w:cs="Times New Roman"/>
              <w:sz w:val="24"/>
            </w:rPr>
            <w:fldChar w:fldCharType="begin"/>
          </w:r>
          <w:r w:rsidR="005A2DF1">
            <w:rPr>
              <w:rFonts w:ascii="Times New Roman" w:hAnsi="Times New Roman" w:cs="Times New Roman"/>
              <w:sz w:val="24"/>
            </w:rPr>
            <w:instrText xml:space="preserve"> CITATION Sma14 \l 1033 </w:instrText>
          </w:r>
          <w:r w:rsidR="005A2DF1">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(Small Business Administration, 2014)</w:t>
          </w:r>
          <w:r w:rsidR="005A2DF1">
            <w:rPr>
              <w:rFonts w:ascii="Times New Roman" w:hAnsi="Times New Roman" w:cs="Times New Roman"/>
              <w:sz w:val="24"/>
            </w:rPr>
            <w:fldChar w:fldCharType="end"/>
          </w:r>
        </w:sdtContent>
      </w:sdt>
      <w:r>
        <w:rPr>
          <w:rFonts w:ascii="Times New Roman" w:hAnsi="Times New Roman" w:cs="Times New Roman"/>
          <w:sz w:val="24"/>
        </w:rPr>
        <w:t xml:space="preserve">. </w:t>
      </w:r>
      <w:r w:rsidR="0060604D">
        <w:rPr>
          <w:rFonts w:ascii="Times New Roman" w:hAnsi="Times New Roman" w:cs="Times New Roman"/>
          <w:sz w:val="24"/>
        </w:rPr>
        <w:t xml:space="preserve">This fund is specifically aimed at increasing WS/ED participation in the SBIR program. </w:t>
      </w:r>
      <w:r w:rsidR="00A237CD">
        <w:rPr>
          <w:rFonts w:ascii="Times New Roman" w:hAnsi="Times New Roman" w:cs="Times New Roman"/>
          <w:sz w:val="24"/>
        </w:rPr>
        <w:t>Establishing these pilot programs would allow for the creation of a</w:t>
      </w:r>
      <w:r>
        <w:rPr>
          <w:rFonts w:ascii="Times New Roman" w:hAnsi="Times New Roman" w:cs="Times New Roman"/>
          <w:sz w:val="24"/>
        </w:rPr>
        <w:t xml:space="preserve"> longitudinal dataset over all three options to understand the actual costs and effects of each. </w:t>
      </w:r>
      <w:r w:rsidR="00BB5B47">
        <w:rPr>
          <w:rFonts w:ascii="Times New Roman" w:hAnsi="Times New Roman" w:cs="Times New Roman"/>
          <w:sz w:val="24"/>
        </w:rPr>
        <w:t>While this program has not been renewed by the SBA yet, this report assumes that there is a good chance that it will be in the near future, based on an interview with the manager of the DoE Phase 0 program, Chris O’Gwin</w:t>
      </w:r>
      <w:sdt>
        <w:sdtPr>
          <w:rPr>
            <w:rFonts w:ascii="Times New Roman" w:hAnsi="Times New Roman" w:cs="Times New Roman"/>
            <w:sz w:val="24"/>
          </w:rPr>
          <w:id w:val="-213975776"/>
          <w:citation/>
        </w:sdtPr>
        <w:sdtEndPr/>
        <w:sdtContent>
          <w:r w:rsidR="00BB5B47">
            <w:rPr>
              <w:rFonts w:ascii="Times New Roman" w:hAnsi="Times New Roman" w:cs="Times New Roman"/>
              <w:sz w:val="24"/>
            </w:rPr>
            <w:fldChar w:fldCharType="begin"/>
          </w:r>
          <w:r w:rsidR="00BB5B47">
            <w:rPr>
              <w:rFonts w:ascii="Times New Roman" w:hAnsi="Times New Roman" w:cs="Times New Roman"/>
              <w:sz w:val="24"/>
            </w:rPr>
            <w:instrText xml:space="preserve"> CITATION Chr18 \l 1033 </w:instrText>
          </w:r>
          <w:r w:rsidR="00BB5B47">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(O'Gwin, 2018)</w:t>
          </w:r>
          <w:r w:rsidR="00BB5B47">
            <w:rPr>
              <w:rFonts w:ascii="Times New Roman" w:hAnsi="Times New Roman" w:cs="Times New Roman"/>
              <w:sz w:val="24"/>
            </w:rPr>
            <w:fldChar w:fldCharType="end"/>
          </w:r>
        </w:sdtContent>
      </w:sdt>
      <w:r w:rsidR="00BB5B47">
        <w:rPr>
          <w:rFonts w:ascii="Times New Roman" w:hAnsi="Times New Roman" w:cs="Times New Roman"/>
          <w:sz w:val="24"/>
        </w:rPr>
        <w:t xml:space="preserve">. Even if the program does not get renewed immediately, agencies should still comply with the rules set out in the 2014 Policy Directive (described below) so that they can transfer their pilot programs </w:t>
      </w:r>
      <w:r w:rsidR="004661F7">
        <w:rPr>
          <w:rFonts w:ascii="Times New Roman" w:hAnsi="Times New Roman" w:cs="Times New Roman"/>
          <w:sz w:val="24"/>
        </w:rPr>
        <w:t>to the SBA funding program if it does get renewed.</w:t>
      </w:r>
    </w:p>
    <w:p w14:paraId="5729254F" w14:textId="74CC926E" w:rsidR="00764A7B" w:rsidRDefault="00764A7B" w:rsidP="005E1740">
      <w:pPr>
        <w:spacing w:line="276" w:lineRule="auto"/>
        <w:rPr>
          <w:rFonts w:ascii="Times New Roman" w:hAnsi="Times New Roman" w:cs="Times New Roman"/>
          <w:sz w:val="24"/>
        </w:rPr>
      </w:pPr>
      <w:r>
        <w:rPr>
          <w:rFonts w:ascii="Times New Roman" w:hAnsi="Times New Roman" w:cs="Times New Roman"/>
          <w:sz w:val="24"/>
        </w:rPr>
        <w:t>Per the 2014 SBA Policy Directive, e</w:t>
      </w:r>
      <w:r w:rsidRPr="00764A7B">
        <w:rPr>
          <w:rFonts w:ascii="Times New Roman" w:hAnsi="Times New Roman" w:cs="Times New Roman"/>
          <w:sz w:val="24"/>
        </w:rPr>
        <w:t>ach of these programs should cost no more than 3% of the</w:t>
      </w:r>
      <w:r>
        <w:rPr>
          <w:rFonts w:ascii="Times New Roman" w:hAnsi="Times New Roman" w:cs="Times New Roman"/>
          <w:sz w:val="24"/>
        </w:rPr>
        <w:t xml:space="preserve"> implementing agency’s</w:t>
      </w:r>
      <w:r w:rsidRPr="00764A7B">
        <w:rPr>
          <w:rFonts w:ascii="Times New Roman" w:hAnsi="Times New Roman" w:cs="Times New Roman"/>
          <w:sz w:val="24"/>
        </w:rPr>
        <w:t xml:space="preserve"> total SBIR budget and </w:t>
      </w:r>
      <w:r>
        <w:rPr>
          <w:rFonts w:ascii="Times New Roman" w:hAnsi="Times New Roman" w:cs="Times New Roman"/>
          <w:sz w:val="24"/>
        </w:rPr>
        <w:t xml:space="preserve">the agency should </w:t>
      </w:r>
      <w:r w:rsidRPr="00764A7B">
        <w:rPr>
          <w:rFonts w:ascii="Times New Roman" w:hAnsi="Times New Roman" w:cs="Times New Roman"/>
          <w:sz w:val="24"/>
        </w:rPr>
        <w:t>draft a work</w:t>
      </w:r>
      <w:r>
        <w:rPr>
          <w:rFonts w:ascii="Times New Roman" w:hAnsi="Times New Roman" w:cs="Times New Roman"/>
          <w:sz w:val="24"/>
        </w:rPr>
        <w:t>ing</w:t>
      </w:r>
      <w:r w:rsidRPr="00764A7B">
        <w:rPr>
          <w:rFonts w:ascii="Times New Roman" w:hAnsi="Times New Roman" w:cs="Times New Roman"/>
          <w:sz w:val="24"/>
        </w:rPr>
        <w:t xml:space="preserve"> plan</w:t>
      </w:r>
      <w:r>
        <w:rPr>
          <w:rFonts w:ascii="Times New Roman" w:hAnsi="Times New Roman" w:cs="Times New Roman"/>
          <w:sz w:val="24"/>
        </w:rPr>
        <w:t xml:space="preserve"> for</w:t>
      </w:r>
      <w:r w:rsidRPr="00764A7B">
        <w:rPr>
          <w:rFonts w:ascii="Times New Roman" w:hAnsi="Times New Roman" w:cs="Times New Roman"/>
          <w:sz w:val="24"/>
        </w:rPr>
        <w:t xml:space="preserve"> each fiscal year</w:t>
      </w:r>
      <w:sdt>
        <w:sdtPr>
          <w:rPr>
            <w:rFonts w:ascii="Times New Roman" w:hAnsi="Times New Roman" w:cs="Times New Roman"/>
            <w:sz w:val="24"/>
          </w:rPr>
          <w:id w:val="-813865287"/>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Sma14 \l 1033 </w:instrText>
          </w:r>
          <w:r>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(Small Business Administration, 2014)</w:t>
          </w:r>
          <w:r>
            <w:rPr>
              <w:rFonts w:ascii="Times New Roman" w:hAnsi="Times New Roman" w:cs="Times New Roman"/>
              <w:sz w:val="24"/>
            </w:rPr>
            <w:fldChar w:fldCharType="end"/>
          </w:r>
        </w:sdtContent>
      </w:sdt>
      <w:r w:rsidRPr="00764A7B">
        <w:rPr>
          <w:rFonts w:ascii="Times New Roman" w:hAnsi="Times New Roman" w:cs="Times New Roman"/>
          <w:sz w:val="24"/>
        </w:rPr>
        <w:t>. This working plan must comply with the SBA’s agency-specific performance metrics for that fiscal year, and agencies must submit this plan 30 days before the start of the fiscal year. At that point, SBA has 30 calendar days to provide comment on the program. If SBA doesn’t return comments in that time period, the program is approved. If they do, the agency has to change or supplement and resubmit the work plan to SBA. After the plan is approved and metrics are set, the agency can begin with the program. Any material changes to the work plan after this point by the agency need to be reported to SBA.</w:t>
      </w:r>
      <w:r w:rsidR="00AC2F11">
        <w:rPr>
          <w:rFonts w:ascii="Times New Roman" w:hAnsi="Times New Roman" w:cs="Times New Roman"/>
          <w:sz w:val="24"/>
        </w:rPr>
        <w:t xml:space="preserve"> Capital Labs should keep in mind the following people when pitching this idea to SBIR partner agencies:</w:t>
      </w:r>
    </w:p>
    <w:p w14:paraId="671A78C0" w14:textId="0030356F" w:rsidR="00AC2F11" w:rsidRDefault="00AC2F11" w:rsidP="005E1740">
      <w:pPr>
        <w:spacing w:line="276" w:lineRule="auto"/>
        <w:rPr>
          <w:rFonts w:ascii="Times New Roman" w:hAnsi="Times New Roman" w:cs="Times New Roman"/>
          <w:sz w:val="24"/>
        </w:rPr>
      </w:pPr>
      <w:r>
        <w:rPr>
          <w:noProof/>
        </w:rPr>
        <mc:AlternateContent>
          <mc:Choice Requires="wps">
            <w:drawing>
              <wp:inline distT="0" distB="0" distL="0" distR="0" wp14:anchorId="547E89E9" wp14:editId="157D9E65">
                <wp:extent cx="5927725" cy="2673350"/>
                <wp:effectExtent l="0" t="0" r="15875" b="12700"/>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7725" cy="2673350"/>
                        </a:xfrm>
                        <a:prstGeom prst="rect">
                          <a:avLst/>
                        </a:prstGeom>
                        <a:solidFill>
                          <a:srgbClr val="FFFFFF"/>
                        </a:solidFill>
                        <a:ln w="9525">
                          <a:solidFill>
                            <a:srgbClr val="000000"/>
                          </a:solidFill>
                          <a:miter lim="800000"/>
                          <a:headEnd/>
                          <a:tailEnd/>
                        </a:ln>
                      </wps:spPr>
                      <wps:txbx>
                        <w:txbxContent>
                          <w:p w14:paraId="7D974213" w14:textId="77777777" w:rsidR="00AC2F11" w:rsidRPr="00D74751" w:rsidRDefault="00AC2F11" w:rsidP="00AC2F11">
                            <w:pPr>
                              <w:pStyle w:val="Caption"/>
                              <w:rPr>
                                <w:rFonts w:ascii="Times New Roman" w:hAnsi="Times New Roman" w:cs="Times New Roman"/>
                                <w:sz w:val="24"/>
                              </w:rPr>
                            </w:pPr>
                            <w:r w:rsidRPr="00D74751">
                              <w:rPr>
                                <w:sz w:val="24"/>
                              </w:rPr>
                              <w:t xml:space="preserve">Figure </w:t>
                            </w:r>
                            <w:r>
                              <w:rPr>
                                <w:sz w:val="24"/>
                              </w:rPr>
                              <w:t>7</w:t>
                            </w:r>
                            <w:r w:rsidRPr="00D74751">
                              <w:rPr>
                                <w:sz w:val="24"/>
                              </w:rPr>
                              <w:t>: Important Policymakers within SBIR</w:t>
                            </w:r>
                          </w:p>
                          <w:p w14:paraId="2ECEDB6C" w14:textId="77777777" w:rsidR="00AC2F11" w:rsidRPr="0060266F" w:rsidRDefault="00AC2F11" w:rsidP="00AC2F11">
                            <w:pPr>
                              <w:spacing w:line="276" w:lineRule="auto"/>
                              <w:rPr>
                                <w:rFonts w:ascii="Times New Roman" w:hAnsi="Times New Roman" w:cs="Times New Roman"/>
                              </w:rPr>
                            </w:pPr>
                            <w:r w:rsidRPr="0060266F">
                              <w:rPr>
                                <w:rFonts w:ascii="Times New Roman" w:hAnsi="Times New Roman" w:cs="Times New Roman"/>
                              </w:rPr>
                              <w:t xml:space="preserve">Mr. John Williams: Director of Innovation and Technology for the Office of Investment and Innovation (OII) within the US Small Business Administration (SBA). </w:t>
                            </w:r>
                          </w:p>
                          <w:p w14:paraId="50C49646" w14:textId="77777777" w:rsidR="00AC2F11" w:rsidRPr="0060266F" w:rsidRDefault="00AC2F11" w:rsidP="00AC2F11">
                            <w:pPr>
                              <w:spacing w:line="276" w:lineRule="auto"/>
                              <w:rPr>
                                <w:rFonts w:ascii="Times New Roman" w:hAnsi="Times New Roman" w:cs="Times New Roman"/>
                              </w:rPr>
                            </w:pPr>
                            <w:r w:rsidRPr="0060266F">
                              <w:rPr>
                                <w:rFonts w:ascii="Times New Roman" w:hAnsi="Times New Roman" w:cs="Times New Roman"/>
                              </w:rPr>
                              <w:t>Ms. Brittany Sickler: Outreach, training, and partnership strategist for the SBA’s Office of Investment and Innovation.</w:t>
                            </w:r>
                          </w:p>
                          <w:p w14:paraId="20C5E5AE" w14:textId="77777777" w:rsidR="00AC2F11" w:rsidRDefault="00AC2F11" w:rsidP="00AC2F11">
                            <w:pPr>
                              <w:rPr>
                                <w:rFonts w:ascii="Times New Roman" w:hAnsi="Times New Roman" w:cs="Times New Roman"/>
                              </w:rPr>
                            </w:pPr>
                            <w:r w:rsidRPr="0060266F">
                              <w:rPr>
                                <w:rFonts w:ascii="Times New Roman" w:hAnsi="Times New Roman" w:cs="Times New Roman"/>
                              </w:rPr>
                              <w:t>Ms. Jenn Gustetic</w:t>
                            </w:r>
                            <w:r>
                              <w:rPr>
                                <w:rFonts w:ascii="Times New Roman" w:hAnsi="Times New Roman" w:cs="Times New Roman"/>
                              </w:rPr>
                              <w:t>: NASA SBIR Program Executive</w:t>
                            </w:r>
                          </w:p>
                          <w:p w14:paraId="63090D6A" w14:textId="77777777" w:rsidR="00AC2F11" w:rsidRDefault="00AC2F11" w:rsidP="00AC2F11">
                            <w:pPr>
                              <w:rPr>
                                <w:rFonts w:ascii="Times New Roman" w:hAnsi="Times New Roman" w:cs="Times New Roman"/>
                              </w:rPr>
                            </w:pPr>
                            <w:r>
                              <w:rPr>
                                <w:rFonts w:ascii="Times New Roman" w:hAnsi="Times New Roman" w:cs="Times New Roman"/>
                              </w:rPr>
                              <w:t xml:space="preserve">NSF SBIR Program Directors: </w:t>
                            </w:r>
                            <w:hyperlink r:id="rId32" w:history="1">
                              <w:r w:rsidRPr="001A7F78">
                                <w:rPr>
                                  <w:rStyle w:val="Hyperlink"/>
                                  <w:rFonts w:ascii="Times New Roman" w:hAnsi="Times New Roman" w:cs="Times New Roman"/>
                                </w:rPr>
                                <w:t>https://seedfund.nsf.gov/contact/</w:t>
                              </w:r>
                            </w:hyperlink>
                            <w:r>
                              <w:rPr>
                                <w:rFonts w:ascii="Times New Roman" w:hAnsi="Times New Roman" w:cs="Times New Roman"/>
                              </w:rPr>
                              <w:t xml:space="preserve"> </w:t>
                            </w:r>
                          </w:p>
                          <w:p w14:paraId="6D54871A" w14:textId="77777777" w:rsidR="00AC2F11" w:rsidRDefault="00AC2F11" w:rsidP="00AC2F11">
                            <w:pPr>
                              <w:rPr>
                                <w:rFonts w:ascii="Times New Roman" w:hAnsi="Times New Roman" w:cs="Times New Roman"/>
                              </w:rPr>
                            </w:pPr>
                            <w:r>
                              <w:rPr>
                                <w:rFonts w:ascii="Times New Roman" w:hAnsi="Times New Roman" w:cs="Times New Roman"/>
                              </w:rPr>
                              <w:t>Mr. David Sicora: Acting DoD SBIR/STTR Program Administrator</w:t>
                            </w:r>
                          </w:p>
                          <w:p w14:paraId="5ECFEA5A" w14:textId="77777777" w:rsidR="00AC2F11" w:rsidRDefault="00AC2F11" w:rsidP="00AC2F11">
                            <w:pPr>
                              <w:rPr>
                                <w:rFonts w:ascii="Times New Roman" w:hAnsi="Times New Roman" w:cs="Times New Roman"/>
                              </w:rPr>
                            </w:pPr>
                            <w:r>
                              <w:rPr>
                                <w:rFonts w:ascii="Times New Roman" w:hAnsi="Times New Roman" w:cs="Times New Roman"/>
                              </w:rPr>
                              <w:t xml:space="preserve">NIH SBIR Specialty Center Coordinators: </w:t>
                            </w:r>
                            <w:hyperlink r:id="rId33" w:history="1">
                              <w:r w:rsidRPr="001A7F78">
                                <w:rPr>
                                  <w:rStyle w:val="Hyperlink"/>
                                  <w:rFonts w:ascii="Times New Roman" w:hAnsi="Times New Roman" w:cs="Times New Roman"/>
                                </w:rPr>
                                <w:t>https://sbir.nih.gov/engage/ic-contacts</w:t>
                              </w:r>
                            </w:hyperlink>
                          </w:p>
                          <w:p w14:paraId="695E6CEA" w14:textId="77777777" w:rsidR="00AC2F11" w:rsidRPr="00720959" w:rsidRDefault="00AC2F11" w:rsidP="00AC2F11">
                            <w:pPr>
                              <w:rPr>
                                <w:rFonts w:ascii="Times New Roman" w:hAnsi="Times New Roman" w:cs="Times New Roman"/>
                              </w:rPr>
                            </w:pPr>
                            <w:r>
                              <w:rPr>
                                <w:rFonts w:ascii="Times New Roman" w:hAnsi="Times New Roman" w:cs="Times New Roman"/>
                              </w:rPr>
                              <w:t xml:space="preserve">Mr. Manny Oliver: DoE </w:t>
                            </w:r>
                            <w:r w:rsidRPr="00720959">
                              <w:rPr>
                                <w:rFonts w:ascii="Times New Roman" w:hAnsi="Times New Roman" w:cs="Times New Roman"/>
                              </w:rPr>
                              <w:t>Director, SBIR/STTR Programs Office</w:t>
                            </w:r>
                          </w:p>
                          <w:p w14:paraId="66852E43" w14:textId="77777777" w:rsidR="00AC2F11" w:rsidRPr="00720959" w:rsidRDefault="00AC2F11" w:rsidP="00AC2F11">
                            <w:pPr>
                              <w:rPr>
                                <w:rFonts w:ascii="Times New Roman" w:hAnsi="Times New Roman" w:cs="Times New Roman"/>
                              </w:rPr>
                            </w:pPr>
                          </w:p>
                        </w:txbxContent>
                      </wps:txbx>
                      <wps:bodyPr rot="0" vert="horz" wrap="square" lIns="91440" tIns="45720" rIns="91440" bIns="45720" anchor="t" anchorCtr="0" upright="1">
                        <a:noAutofit/>
                      </wps:bodyPr>
                    </wps:wsp>
                  </a:graphicData>
                </a:graphic>
              </wp:inline>
            </w:drawing>
          </mc:Choice>
          <mc:Fallback>
            <w:pict>
              <v:shape w14:anchorId="547E89E9" id="Text Box 7" o:spid="_x0000_s1034" type="#_x0000_t202" style="width:466.75pt;height:2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UqLQIAAFgEAAAOAAAAZHJzL2Uyb0RvYy54bWysVNuO0zAQfUfiHyy/07TZdtNGTVdLlyKk&#10;5SLt8gGO4yQWjsfYbpPy9YydtlQL4gGRB8vjGR/PnDOT9d3QKXIQ1knQBZ1NppQIzaGSuino1+fd&#10;myUlzjNdMQVaFPQoHL3bvH617k0uUmhBVcISBNEu701BW+9NniSOt6JjbgJGaHTWYDvm0bRNUlnW&#10;I3qnknQ6vU16sJWxwIVzePowOukm4te14P5zXTvhiSoo5ubjauNahjXZrFneWGZayU9psH/IomNS&#10;46MXqAfmGdlb+RtUJ7kFB7WfcOgSqGvJRawBq5lNX1Tz1DIjYi1IjjMXmtz/g+WfDl8skVVBM0o0&#10;61CiZzF48hYGkgV2euNyDHoyGOYHPEaVY6XOPAL/5oiGbct0I+6thb4VrMLsZuFmcnV1xHEBpOw/&#10;QoXPsL2HCDTUtgvUIRkE0VGl40WZkArHw8UqzbJ0QQlHX3qb3dwsonYJy8/XjXX+vYCOhE1BLUof&#10;4dnh0fmQDsvPIeE1B0pWO6lUNGxTbpUlB4ZtsotfrOBFmNKkL+hqgYn8HWIavz9BdNJjvyvZFXR5&#10;CWJ54O2drmI3eibVuMeUlT4RGbgbWfRDOUTFlmd9SqiOyKyFsb1xHHHTgv1BSY+tXVD3fc+soER9&#10;0KjOajafh1mIxnyRpWjYa0957WGaI1RBPSXjduvH+dkbK5sWXxr7QcM9KlrLyHWQfszqlD62b5Tg&#10;NGphPq7tGPXrh7D5CQAA//8DAFBLAwQUAAYACAAAACEAf5Vuc90AAAAFAQAADwAAAGRycy9kb3du&#10;cmV2LnhtbEyPwU7DMBBE70j8g7VIXBB12pTShjgVQgLRGxQEVzfeJhH2OtjbNPw9hgtcVhrNaOZt&#10;uR6dFQOG2HlSMJ1kIJBqbzpqFLy+3F8uQUTWZLT1hAq+MMK6Oj0pdWH8kZ5x2HIjUgnFQitomftC&#10;yli36HSc+B4peXsfnOYkQyNN0MdU7qycZdlCOt1RWmh1j3ct1h/bg1OwnD8O73GTP73Vi71d8cX1&#10;8PAZlDo/G29vQDCO/BeGH/yEDlVi2vkDmSisgvQI/97krfL8CsROwXw2zUBWpfxPX30DAAD//wMA&#10;UEsBAi0AFAAGAAgAAAAhALaDOJL+AAAA4QEAABMAAAAAAAAAAAAAAAAAAAAAAFtDb250ZW50X1R5&#10;cGVzXS54bWxQSwECLQAUAAYACAAAACEAOP0h/9YAAACUAQAACwAAAAAAAAAAAAAAAAAvAQAAX3Jl&#10;bHMvLnJlbHNQSwECLQAUAAYACAAAACEAU60FKi0CAABYBAAADgAAAAAAAAAAAAAAAAAuAgAAZHJz&#10;L2Uyb0RvYy54bWxQSwECLQAUAAYACAAAACEAf5Vuc90AAAAFAQAADwAAAAAAAAAAAAAAAACHBAAA&#10;ZHJzL2Rvd25yZXYueG1sUEsFBgAAAAAEAAQA8wAAAJEFAAAAAA==&#10;">
                <v:textbox>
                  <w:txbxContent>
                    <w:p w14:paraId="7D974213" w14:textId="77777777" w:rsidR="00AC2F11" w:rsidRPr="00D74751" w:rsidRDefault="00AC2F11" w:rsidP="00AC2F11">
                      <w:pPr>
                        <w:pStyle w:val="Caption"/>
                        <w:rPr>
                          <w:rFonts w:ascii="Times New Roman" w:hAnsi="Times New Roman" w:cs="Times New Roman"/>
                          <w:sz w:val="24"/>
                        </w:rPr>
                      </w:pPr>
                      <w:r w:rsidRPr="00D74751">
                        <w:rPr>
                          <w:sz w:val="24"/>
                        </w:rPr>
                        <w:t xml:space="preserve">Figure </w:t>
                      </w:r>
                      <w:r>
                        <w:rPr>
                          <w:sz w:val="24"/>
                        </w:rPr>
                        <w:t>7</w:t>
                      </w:r>
                      <w:r w:rsidRPr="00D74751">
                        <w:rPr>
                          <w:sz w:val="24"/>
                        </w:rPr>
                        <w:t>: Important Policymakers within SBIR</w:t>
                      </w:r>
                    </w:p>
                    <w:p w14:paraId="2ECEDB6C" w14:textId="77777777" w:rsidR="00AC2F11" w:rsidRPr="0060266F" w:rsidRDefault="00AC2F11" w:rsidP="00AC2F11">
                      <w:pPr>
                        <w:spacing w:line="276" w:lineRule="auto"/>
                        <w:rPr>
                          <w:rFonts w:ascii="Times New Roman" w:hAnsi="Times New Roman" w:cs="Times New Roman"/>
                        </w:rPr>
                      </w:pPr>
                      <w:r w:rsidRPr="0060266F">
                        <w:rPr>
                          <w:rFonts w:ascii="Times New Roman" w:hAnsi="Times New Roman" w:cs="Times New Roman"/>
                        </w:rPr>
                        <w:t xml:space="preserve">Mr. John Williams: Director of Innovation and Technology for the Office of Investment and Innovation (OII) within the US Small Business Administration (SBA). </w:t>
                      </w:r>
                    </w:p>
                    <w:p w14:paraId="50C49646" w14:textId="77777777" w:rsidR="00AC2F11" w:rsidRPr="0060266F" w:rsidRDefault="00AC2F11" w:rsidP="00AC2F11">
                      <w:pPr>
                        <w:spacing w:line="276" w:lineRule="auto"/>
                        <w:rPr>
                          <w:rFonts w:ascii="Times New Roman" w:hAnsi="Times New Roman" w:cs="Times New Roman"/>
                        </w:rPr>
                      </w:pPr>
                      <w:r w:rsidRPr="0060266F">
                        <w:rPr>
                          <w:rFonts w:ascii="Times New Roman" w:hAnsi="Times New Roman" w:cs="Times New Roman"/>
                        </w:rPr>
                        <w:t>Ms. Brittany Sickler: Outreach, training, and partnership strategist for the SBA’s Office of Investment and Innovation.</w:t>
                      </w:r>
                    </w:p>
                    <w:p w14:paraId="20C5E5AE" w14:textId="77777777" w:rsidR="00AC2F11" w:rsidRDefault="00AC2F11" w:rsidP="00AC2F11">
                      <w:pPr>
                        <w:rPr>
                          <w:rFonts w:ascii="Times New Roman" w:hAnsi="Times New Roman" w:cs="Times New Roman"/>
                        </w:rPr>
                      </w:pPr>
                      <w:r w:rsidRPr="0060266F">
                        <w:rPr>
                          <w:rFonts w:ascii="Times New Roman" w:hAnsi="Times New Roman" w:cs="Times New Roman"/>
                        </w:rPr>
                        <w:t>Ms. Jenn Gustetic</w:t>
                      </w:r>
                      <w:r>
                        <w:rPr>
                          <w:rFonts w:ascii="Times New Roman" w:hAnsi="Times New Roman" w:cs="Times New Roman"/>
                        </w:rPr>
                        <w:t>: NASA SBIR Program Executive</w:t>
                      </w:r>
                    </w:p>
                    <w:p w14:paraId="63090D6A" w14:textId="77777777" w:rsidR="00AC2F11" w:rsidRDefault="00AC2F11" w:rsidP="00AC2F11">
                      <w:pPr>
                        <w:rPr>
                          <w:rFonts w:ascii="Times New Roman" w:hAnsi="Times New Roman" w:cs="Times New Roman"/>
                        </w:rPr>
                      </w:pPr>
                      <w:r>
                        <w:rPr>
                          <w:rFonts w:ascii="Times New Roman" w:hAnsi="Times New Roman" w:cs="Times New Roman"/>
                        </w:rPr>
                        <w:t xml:space="preserve">NSF SBIR Program Directors: </w:t>
                      </w:r>
                      <w:hyperlink r:id="rId34" w:history="1">
                        <w:r w:rsidRPr="001A7F78">
                          <w:rPr>
                            <w:rStyle w:val="Hyperlink"/>
                            <w:rFonts w:ascii="Times New Roman" w:hAnsi="Times New Roman" w:cs="Times New Roman"/>
                          </w:rPr>
                          <w:t>https://seedfund.nsf.gov/contact/</w:t>
                        </w:r>
                      </w:hyperlink>
                      <w:r>
                        <w:rPr>
                          <w:rFonts w:ascii="Times New Roman" w:hAnsi="Times New Roman" w:cs="Times New Roman"/>
                        </w:rPr>
                        <w:t xml:space="preserve"> </w:t>
                      </w:r>
                    </w:p>
                    <w:p w14:paraId="6D54871A" w14:textId="77777777" w:rsidR="00AC2F11" w:rsidRDefault="00AC2F11" w:rsidP="00AC2F11">
                      <w:pPr>
                        <w:rPr>
                          <w:rFonts w:ascii="Times New Roman" w:hAnsi="Times New Roman" w:cs="Times New Roman"/>
                        </w:rPr>
                      </w:pPr>
                      <w:r>
                        <w:rPr>
                          <w:rFonts w:ascii="Times New Roman" w:hAnsi="Times New Roman" w:cs="Times New Roman"/>
                        </w:rPr>
                        <w:t>Mr. David Sicora: Acting DoD SBIR/STTR Program Administrator</w:t>
                      </w:r>
                    </w:p>
                    <w:p w14:paraId="5ECFEA5A" w14:textId="77777777" w:rsidR="00AC2F11" w:rsidRDefault="00AC2F11" w:rsidP="00AC2F11">
                      <w:pPr>
                        <w:rPr>
                          <w:rFonts w:ascii="Times New Roman" w:hAnsi="Times New Roman" w:cs="Times New Roman"/>
                        </w:rPr>
                      </w:pPr>
                      <w:r>
                        <w:rPr>
                          <w:rFonts w:ascii="Times New Roman" w:hAnsi="Times New Roman" w:cs="Times New Roman"/>
                        </w:rPr>
                        <w:t xml:space="preserve">NIH SBIR Specialty Center Coordinators: </w:t>
                      </w:r>
                      <w:hyperlink r:id="rId35" w:history="1">
                        <w:r w:rsidRPr="001A7F78">
                          <w:rPr>
                            <w:rStyle w:val="Hyperlink"/>
                            <w:rFonts w:ascii="Times New Roman" w:hAnsi="Times New Roman" w:cs="Times New Roman"/>
                          </w:rPr>
                          <w:t>https://sbir.nih.gov/engage/ic-contacts</w:t>
                        </w:r>
                      </w:hyperlink>
                    </w:p>
                    <w:p w14:paraId="695E6CEA" w14:textId="77777777" w:rsidR="00AC2F11" w:rsidRPr="00720959" w:rsidRDefault="00AC2F11" w:rsidP="00AC2F11">
                      <w:pPr>
                        <w:rPr>
                          <w:rFonts w:ascii="Times New Roman" w:hAnsi="Times New Roman" w:cs="Times New Roman"/>
                        </w:rPr>
                      </w:pPr>
                      <w:r>
                        <w:rPr>
                          <w:rFonts w:ascii="Times New Roman" w:hAnsi="Times New Roman" w:cs="Times New Roman"/>
                        </w:rPr>
                        <w:t xml:space="preserve">Mr. Manny Oliver: DoE </w:t>
                      </w:r>
                      <w:r w:rsidRPr="00720959">
                        <w:rPr>
                          <w:rFonts w:ascii="Times New Roman" w:hAnsi="Times New Roman" w:cs="Times New Roman"/>
                        </w:rPr>
                        <w:t>Director, SBIR/STTR Programs Office</w:t>
                      </w:r>
                    </w:p>
                    <w:p w14:paraId="66852E43" w14:textId="77777777" w:rsidR="00AC2F11" w:rsidRPr="00720959" w:rsidRDefault="00AC2F11" w:rsidP="00AC2F11">
                      <w:pPr>
                        <w:rPr>
                          <w:rFonts w:ascii="Times New Roman" w:hAnsi="Times New Roman" w:cs="Times New Roman"/>
                        </w:rPr>
                      </w:pPr>
                    </w:p>
                  </w:txbxContent>
                </v:textbox>
                <w10:anchorlock/>
              </v:shape>
            </w:pict>
          </mc:Fallback>
        </mc:AlternateContent>
      </w:r>
    </w:p>
    <w:p w14:paraId="290F2BDD" w14:textId="77777777" w:rsidR="009C7477" w:rsidRDefault="005E1740" w:rsidP="009C7477">
      <w:pPr>
        <w:spacing w:line="276" w:lineRule="auto"/>
        <w:rPr>
          <w:rFonts w:ascii="Times New Roman" w:hAnsi="Times New Roman" w:cs="Times New Roman"/>
          <w:sz w:val="24"/>
        </w:rPr>
      </w:pPr>
      <w:r w:rsidRPr="005E1740">
        <w:rPr>
          <w:rFonts w:ascii="Times New Roman" w:hAnsi="Times New Roman" w:cs="Times New Roman"/>
          <w:sz w:val="24"/>
        </w:rPr>
        <w:t>The general structure of the program would proceed as follows</w:t>
      </w:r>
      <w:r>
        <w:rPr>
          <w:rFonts w:ascii="Times New Roman" w:hAnsi="Times New Roman" w:cs="Times New Roman"/>
          <w:sz w:val="24"/>
        </w:rPr>
        <w:t>. Three different agencies would each implement a different option. Each agency would report data measuring pre-selected</w:t>
      </w:r>
      <w:r w:rsidR="0000091B">
        <w:rPr>
          <w:rFonts w:ascii="Times New Roman" w:hAnsi="Times New Roman" w:cs="Times New Roman"/>
          <w:sz w:val="24"/>
        </w:rPr>
        <w:t xml:space="preserve"> characteristics about proposals to Capital Labs, which would serve as a data aggregator and analyst, at 0, 18, and 36 months. Capital Labs would then publish these results with a definitive policy recommendation.</w:t>
      </w:r>
      <w:r w:rsidR="00A237CD">
        <w:rPr>
          <w:rFonts w:ascii="Times New Roman" w:hAnsi="Times New Roman" w:cs="Times New Roman"/>
          <w:sz w:val="24"/>
        </w:rPr>
        <w:t xml:space="preserve"> The data that agencies should collect about the proposals are as follows:</w:t>
      </w:r>
    </w:p>
    <w:p w14:paraId="1B9DBAC4" w14:textId="62EC5ED1" w:rsidR="005E1740" w:rsidRPr="009C7477" w:rsidRDefault="00A237CD" w:rsidP="009C7477">
      <w:pPr>
        <w:pStyle w:val="ListParagraph"/>
        <w:numPr>
          <w:ilvl w:val="0"/>
          <w:numId w:val="17"/>
        </w:numPr>
        <w:spacing w:line="276" w:lineRule="auto"/>
        <w:rPr>
          <w:rFonts w:ascii="Times New Roman" w:hAnsi="Times New Roman" w:cs="Times New Roman"/>
          <w:sz w:val="24"/>
        </w:rPr>
      </w:pPr>
      <w:r w:rsidRPr="009C7477">
        <w:rPr>
          <w:rFonts w:ascii="Times New Roman" w:hAnsi="Times New Roman" w:cs="Times New Roman"/>
          <w:sz w:val="24"/>
        </w:rPr>
        <w:t>The share of awards received by WS/ED candidates</w:t>
      </w:r>
    </w:p>
    <w:p w14:paraId="2DE4F4F1" w14:textId="56041172" w:rsidR="009C7477" w:rsidRPr="009C7477" w:rsidRDefault="00A237CD" w:rsidP="009C7477">
      <w:pPr>
        <w:pStyle w:val="ListParagraph"/>
        <w:numPr>
          <w:ilvl w:val="0"/>
          <w:numId w:val="17"/>
        </w:numPr>
        <w:spacing w:line="276" w:lineRule="auto"/>
        <w:rPr>
          <w:rFonts w:ascii="Times New Roman" w:hAnsi="Times New Roman" w:cs="Times New Roman"/>
          <w:sz w:val="24"/>
        </w:rPr>
      </w:pPr>
      <w:r w:rsidRPr="009C7477">
        <w:rPr>
          <w:rFonts w:ascii="Times New Roman" w:hAnsi="Times New Roman" w:cs="Times New Roman"/>
          <w:sz w:val="24"/>
        </w:rPr>
        <w:t>The racial group (African-, Asian-, Latin-, Native American, etc.) of S/ED candidates</w:t>
      </w:r>
    </w:p>
    <w:p w14:paraId="2D405C24" w14:textId="055CF90A" w:rsidR="00A237CD" w:rsidRPr="009C7477" w:rsidRDefault="00A237CD" w:rsidP="009C7477">
      <w:pPr>
        <w:pStyle w:val="ListParagraph"/>
        <w:numPr>
          <w:ilvl w:val="0"/>
          <w:numId w:val="17"/>
        </w:numPr>
        <w:spacing w:line="276" w:lineRule="auto"/>
        <w:rPr>
          <w:rFonts w:ascii="Times New Roman" w:hAnsi="Times New Roman" w:cs="Times New Roman"/>
          <w:sz w:val="24"/>
        </w:rPr>
      </w:pPr>
      <w:r w:rsidRPr="009C7477">
        <w:rPr>
          <w:rFonts w:ascii="Times New Roman" w:hAnsi="Times New Roman" w:cs="Times New Roman"/>
          <w:sz w:val="24"/>
        </w:rPr>
        <w:t>The</w:t>
      </w:r>
      <w:r w:rsidR="0038675B">
        <w:rPr>
          <w:rFonts w:ascii="Times New Roman" w:hAnsi="Times New Roman" w:cs="Times New Roman"/>
          <w:sz w:val="24"/>
        </w:rPr>
        <w:t xml:space="preserve"> start-up and</w:t>
      </w:r>
      <w:r w:rsidRPr="009C7477">
        <w:rPr>
          <w:rFonts w:ascii="Times New Roman" w:hAnsi="Times New Roman" w:cs="Times New Roman"/>
          <w:sz w:val="24"/>
        </w:rPr>
        <w:t xml:space="preserve"> annual cost of the program</w:t>
      </w:r>
    </w:p>
    <w:p w14:paraId="3D8AABAD" w14:textId="04E8B403" w:rsidR="009C7477" w:rsidRDefault="009C7477" w:rsidP="009C7477">
      <w:pPr>
        <w:spacing w:line="276" w:lineRule="auto"/>
        <w:rPr>
          <w:rFonts w:ascii="Times New Roman" w:hAnsi="Times New Roman" w:cs="Times New Roman"/>
          <w:sz w:val="24"/>
        </w:rPr>
      </w:pPr>
      <w:r>
        <w:rPr>
          <w:rFonts w:ascii="Times New Roman" w:hAnsi="Times New Roman" w:cs="Times New Roman"/>
          <w:sz w:val="24"/>
        </w:rPr>
        <w:t>Agencies should also require that awardees report the following about their projects:</w:t>
      </w:r>
    </w:p>
    <w:p w14:paraId="6E4E792E" w14:textId="0DBF1E7F" w:rsidR="009C7477" w:rsidRDefault="009C7477" w:rsidP="009C7477">
      <w:pPr>
        <w:pStyle w:val="ListParagraph"/>
        <w:numPr>
          <w:ilvl w:val="0"/>
          <w:numId w:val="16"/>
        </w:numPr>
        <w:spacing w:line="276" w:lineRule="auto"/>
        <w:rPr>
          <w:rFonts w:ascii="Times New Roman" w:hAnsi="Times New Roman" w:cs="Times New Roman"/>
          <w:sz w:val="24"/>
        </w:rPr>
      </w:pPr>
      <w:r>
        <w:rPr>
          <w:rFonts w:ascii="Times New Roman" w:hAnsi="Times New Roman" w:cs="Times New Roman"/>
          <w:sz w:val="24"/>
        </w:rPr>
        <w:t>Size of the project team</w:t>
      </w:r>
    </w:p>
    <w:p w14:paraId="7801B038" w14:textId="1467B579" w:rsidR="009C7477" w:rsidRDefault="009C7477" w:rsidP="009C7477">
      <w:pPr>
        <w:pStyle w:val="ListParagraph"/>
        <w:numPr>
          <w:ilvl w:val="0"/>
          <w:numId w:val="16"/>
        </w:numPr>
        <w:spacing w:line="276" w:lineRule="auto"/>
        <w:rPr>
          <w:rFonts w:ascii="Times New Roman" w:hAnsi="Times New Roman" w:cs="Times New Roman"/>
          <w:sz w:val="24"/>
        </w:rPr>
      </w:pPr>
      <w:r>
        <w:rPr>
          <w:rFonts w:ascii="Times New Roman" w:hAnsi="Times New Roman" w:cs="Times New Roman"/>
          <w:sz w:val="24"/>
        </w:rPr>
        <w:t>Any non-monetary awards received by the team from non-SBIR sources</w:t>
      </w:r>
    </w:p>
    <w:p w14:paraId="69A9ACAF" w14:textId="751E2923" w:rsidR="009C7477" w:rsidRDefault="009C7477" w:rsidP="009C7477">
      <w:pPr>
        <w:pStyle w:val="ListParagraph"/>
        <w:numPr>
          <w:ilvl w:val="0"/>
          <w:numId w:val="16"/>
        </w:numPr>
        <w:spacing w:line="276" w:lineRule="auto"/>
        <w:rPr>
          <w:rFonts w:ascii="Times New Roman" w:hAnsi="Times New Roman" w:cs="Times New Roman"/>
          <w:sz w:val="24"/>
        </w:rPr>
      </w:pPr>
      <w:r>
        <w:rPr>
          <w:rFonts w:ascii="Times New Roman" w:hAnsi="Times New Roman" w:cs="Times New Roman"/>
          <w:sz w:val="24"/>
        </w:rPr>
        <w:t>Any additional private sector funding secured during or immediately after Phase 1</w:t>
      </w:r>
    </w:p>
    <w:p w14:paraId="211D250B" w14:textId="41A30090" w:rsidR="009C7477" w:rsidRPr="009C7477" w:rsidRDefault="009C7477" w:rsidP="009C7477">
      <w:pPr>
        <w:pStyle w:val="ListParagraph"/>
        <w:numPr>
          <w:ilvl w:val="0"/>
          <w:numId w:val="16"/>
        </w:numPr>
        <w:spacing w:line="276" w:lineRule="auto"/>
        <w:rPr>
          <w:rFonts w:ascii="Times New Roman" w:hAnsi="Times New Roman" w:cs="Times New Roman"/>
          <w:sz w:val="24"/>
        </w:rPr>
      </w:pPr>
      <w:r>
        <w:rPr>
          <w:rFonts w:ascii="Times New Roman" w:hAnsi="Times New Roman" w:cs="Times New Roman"/>
          <w:sz w:val="24"/>
        </w:rPr>
        <w:t>Any SBIR Phase 2 awards secured after Phase 1</w:t>
      </w:r>
    </w:p>
    <w:p w14:paraId="6E123F33" w14:textId="0F637D1A" w:rsidR="0000091B" w:rsidRDefault="0000091B" w:rsidP="005E1740">
      <w:pPr>
        <w:spacing w:line="276" w:lineRule="auto"/>
        <w:rPr>
          <w:rFonts w:ascii="Times New Roman" w:hAnsi="Times New Roman" w:cs="Times New Roman"/>
          <w:sz w:val="24"/>
        </w:rPr>
      </w:pPr>
      <w:r>
        <w:rPr>
          <w:rFonts w:ascii="Times New Roman" w:hAnsi="Times New Roman" w:cs="Times New Roman"/>
          <w:sz w:val="24"/>
        </w:rPr>
        <w:t xml:space="preserve">It is recommended that the following agencies implement the corresponding option. The DoD should implement Option 2: </w:t>
      </w:r>
      <w:r w:rsidR="0048360A">
        <w:rPr>
          <w:rFonts w:ascii="Times New Roman" w:hAnsi="Times New Roman" w:cs="Times New Roman"/>
          <w:sz w:val="24"/>
        </w:rPr>
        <w:t>Identity-Blind Application Evaluation</w:t>
      </w:r>
      <w:r>
        <w:rPr>
          <w:rFonts w:ascii="Times New Roman" w:hAnsi="Times New Roman" w:cs="Times New Roman"/>
          <w:sz w:val="24"/>
        </w:rPr>
        <w:t xml:space="preserve"> Process. The National Science Foundation </w:t>
      </w:r>
      <w:r w:rsidR="00DC266D">
        <w:rPr>
          <w:rFonts w:ascii="Times New Roman" w:hAnsi="Times New Roman" w:cs="Times New Roman"/>
          <w:sz w:val="24"/>
        </w:rPr>
        <w:t>should implement Option 3: Mentoring Process. The NIH have already begun to implement a DoE-style Phase 0 program</w:t>
      </w:r>
      <w:r w:rsidR="005A2DF1">
        <w:rPr>
          <w:rFonts w:ascii="Times New Roman" w:hAnsi="Times New Roman" w:cs="Times New Roman"/>
          <w:sz w:val="24"/>
        </w:rPr>
        <w:t xml:space="preserve"> called the Applicant Assistance Program</w:t>
      </w:r>
      <w:sdt>
        <w:sdtPr>
          <w:rPr>
            <w:rFonts w:ascii="Times New Roman" w:hAnsi="Times New Roman" w:cs="Times New Roman"/>
            <w:sz w:val="24"/>
          </w:rPr>
          <w:id w:val="1203833035"/>
          <w:citation/>
        </w:sdtPr>
        <w:sdtEndPr/>
        <w:sdtContent>
          <w:r w:rsidR="005A2DF1">
            <w:rPr>
              <w:rFonts w:ascii="Times New Roman" w:hAnsi="Times New Roman" w:cs="Times New Roman"/>
              <w:sz w:val="24"/>
            </w:rPr>
            <w:fldChar w:fldCharType="begin"/>
          </w:r>
          <w:r w:rsidR="005A2DF1">
            <w:rPr>
              <w:rFonts w:ascii="Times New Roman" w:hAnsi="Times New Roman" w:cs="Times New Roman"/>
              <w:sz w:val="24"/>
            </w:rPr>
            <w:instrText xml:space="preserve"> CITATION Daw17 \l 1033 </w:instrText>
          </w:r>
          <w:r w:rsidR="005A2DF1">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(Dawnbreaker, 2017)</w:t>
          </w:r>
          <w:r w:rsidR="005A2DF1">
            <w:rPr>
              <w:rFonts w:ascii="Times New Roman" w:hAnsi="Times New Roman" w:cs="Times New Roman"/>
              <w:sz w:val="24"/>
            </w:rPr>
            <w:fldChar w:fldCharType="end"/>
          </w:r>
        </w:sdtContent>
      </w:sdt>
      <w:r w:rsidR="00DC266D">
        <w:rPr>
          <w:rFonts w:ascii="Times New Roman" w:hAnsi="Times New Roman" w:cs="Times New Roman"/>
          <w:sz w:val="24"/>
        </w:rPr>
        <w:t xml:space="preserve">. This should be folded into the pilot program in order to measure the </w:t>
      </w:r>
      <w:r w:rsidR="00A372B9">
        <w:rPr>
          <w:rFonts w:ascii="Times New Roman" w:hAnsi="Times New Roman" w:cs="Times New Roman"/>
          <w:sz w:val="24"/>
        </w:rPr>
        <w:t xml:space="preserve">sustained </w:t>
      </w:r>
      <w:r w:rsidR="00DC266D">
        <w:rPr>
          <w:rFonts w:ascii="Times New Roman" w:hAnsi="Times New Roman" w:cs="Times New Roman"/>
          <w:sz w:val="24"/>
        </w:rPr>
        <w:t>effects of a Phase 0 program.</w:t>
      </w:r>
      <w:r w:rsidR="00BA5E47">
        <w:rPr>
          <w:rFonts w:ascii="Times New Roman" w:hAnsi="Times New Roman" w:cs="Times New Roman"/>
          <w:sz w:val="24"/>
        </w:rPr>
        <w:t xml:space="preserve"> Program-specific descriptions are as follows:</w:t>
      </w:r>
    </w:p>
    <w:p w14:paraId="6E195BA5" w14:textId="56962D01" w:rsidR="004A0A49" w:rsidRDefault="0048360A" w:rsidP="008218C1">
      <w:pPr>
        <w:spacing w:line="276" w:lineRule="auto"/>
        <w:rPr>
          <w:rFonts w:ascii="Times New Roman" w:hAnsi="Times New Roman" w:cs="Times New Roman"/>
          <w:sz w:val="24"/>
        </w:rPr>
      </w:pPr>
      <w:r>
        <w:rPr>
          <w:rFonts w:ascii="Times New Roman" w:hAnsi="Times New Roman" w:cs="Times New Roman"/>
          <w:b/>
          <w:sz w:val="24"/>
        </w:rPr>
        <w:t>Identity-Blind Application Evaluation</w:t>
      </w:r>
      <w:r w:rsidR="00BA5E47">
        <w:rPr>
          <w:rFonts w:ascii="Times New Roman" w:hAnsi="Times New Roman" w:cs="Times New Roman"/>
          <w:b/>
          <w:sz w:val="24"/>
        </w:rPr>
        <w:t xml:space="preserve"> Process. </w:t>
      </w:r>
      <w:r w:rsidR="004A0A49">
        <w:rPr>
          <w:rFonts w:ascii="Times New Roman" w:hAnsi="Times New Roman" w:cs="Times New Roman"/>
          <w:sz w:val="24"/>
        </w:rPr>
        <w:t>DoD</w:t>
      </w:r>
      <w:r w:rsidR="008218C1">
        <w:rPr>
          <w:rFonts w:ascii="Times New Roman" w:hAnsi="Times New Roman" w:cs="Times New Roman"/>
          <w:sz w:val="24"/>
        </w:rPr>
        <w:t xml:space="preserve"> should implement this pilot program. </w:t>
      </w:r>
      <w:r w:rsidR="004A0A49">
        <w:rPr>
          <w:rFonts w:ascii="Times New Roman" w:hAnsi="Times New Roman" w:cs="Times New Roman"/>
          <w:sz w:val="24"/>
        </w:rPr>
        <w:t>It</w:t>
      </w:r>
      <w:r w:rsidR="008218C1" w:rsidRPr="008218C1">
        <w:rPr>
          <w:rFonts w:ascii="Times New Roman" w:hAnsi="Times New Roman" w:cs="Times New Roman"/>
          <w:sz w:val="24"/>
        </w:rPr>
        <w:t xml:space="preserve"> is the single largest SBIR partner agency and awards more money than the next two partner agencies combined</w:t>
      </w:r>
      <w:sdt>
        <w:sdtPr>
          <w:rPr>
            <w:rFonts w:ascii="Times New Roman" w:hAnsi="Times New Roman" w:cs="Times New Roman"/>
            <w:sz w:val="24"/>
          </w:rPr>
          <w:id w:val="315383659"/>
          <w:citation/>
        </w:sdtPr>
        <w:sdtEndPr/>
        <w:sdtContent>
          <w:r w:rsidR="008218C1" w:rsidRPr="008218C1">
            <w:rPr>
              <w:rFonts w:ascii="Times New Roman" w:hAnsi="Times New Roman" w:cs="Times New Roman"/>
              <w:sz w:val="24"/>
            </w:rPr>
            <w:fldChar w:fldCharType="begin"/>
          </w:r>
          <w:r w:rsidR="008218C1" w:rsidRPr="008218C1">
            <w:rPr>
              <w:rFonts w:ascii="Times New Roman" w:hAnsi="Times New Roman" w:cs="Times New Roman"/>
              <w:sz w:val="24"/>
            </w:rPr>
            <w:instrText xml:space="preserve"> CITATION SBI \l 1033 </w:instrText>
          </w:r>
          <w:r w:rsidR="008218C1" w:rsidRPr="008218C1">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(SBIR)</w:t>
          </w:r>
          <w:r w:rsidR="008218C1" w:rsidRPr="008218C1">
            <w:rPr>
              <w:rFonts w:ascii="Times New Roman" w:hAnsi="Times New Roman" w:cs="Times New Roman"/>
              <w:sz w:val="24"/>
            </w:rPr>
            <w:fldChar w:fldCharType="end"/>
          </w:r>
        </w:sdtContent>
      </w:sdt>
      <w:r w:rsidR="008218C1" w:rsidRPr="008218C1">
        <w:rPr>
          <w:rFonts w:ascii="Times New Roman" w:hAnsi="Times New Roman" w:cs="Times New Roman"/>
          <w:sz w:val="24"/>
        </w:rPr>
        <w:t xml:space="preserve">. As such, </w:t>
      </w:r>
      <w:r w:rsidR="004A0A49">
        <w:rPr>
          <w:rFonts w:ascii="Times New Roman" w:hAnsi="Times New Roman" w:cs="Times New Roman"/>
          <w:sz w:val="24"/>
        </w:rPr>
        <w:t>DoD</w:t>
      </w:r>
      <w:r w:rsidR="008218C1" w:rsidRPr="008218C1">
        <w:rPr>
          <w:rFonts w:ascii="Times New Roman" w:hAnsi="Times New Roman" w:cs="Times New Roman"/>
          <w:sz w:val="24"/>
        </w:rPr>
        <w:t xml:space="preserve"> represents the highest traffic area within SBIR. Therefore, most of the bugs in a new application portal that would come from scaling up the system and high volumes of traffic will be found by implementing the system at DoD.</w:t>
      </w:r>
      <w:r w:rsidR="008218C1">
        <w:rPr>
          <w:rFonts w:ascii="Times New Roman" w:hAnsi="Times New Roman" w:cs="Times New Roman"/>
          <w:sz w:val="24"/>
        </w:rPr>
        <w:t xml:space="preserve"> This program should take place in two stages</w:t>
      </w:r>
      <w:r w:rsidR="00193F69">
        <w:rPr>
          <w:rFonts w:ascii="Times New Roman" w:hAnsi="Times New Roman" w:cs="Times New Roman"/>
          <w:sz w:val="24"/>
        </w:rPr>
        <w:t xml:space="preserve">. </w:t>
      </w:r>
    </w:p>
    <w:p w14:paraId="3F0A8151" w14:textId="11A7D169" w:rsidR="00BA5E47" w:rsidRDefault="008218C1" w:rsidP="008218C1">
      <w:pPr>
        <w:spacing w:line="276" w:lineRule="auto"/>
        <w:rPr>
          <w:rFonts w:ascii="Times New Roman" w:hAnsi="Times New Roman" w:cs="Times New Roman"/>
          <w:sz w:val="24"/>
        </w:rPr>
      </w:pPr>
      <w:r>
        <w:rPr>
          <w:rFonts w:ascii="Times New Roman" w:hAnsi="Times New Roman" w:cs="Times New Roman"/>
          <w:sz w:val="24"/>
        </w:rPr>
        <w:t xml:space="preserve">The first stage should be to work with gapjumpers.com or a similar service to implement a hybrid system that requires applicants to submit a standard DoD </w:t>
      </w:r>
      <w:r w:rsidR="0048360A">
        <w:rPr>
          <w:rFonts w:ascii="Times New Roman" w:hAnsi="Times New Roman" w:cs="Times New Roman"/>
          <w:sz w:val="24"/>
        </w:rPr>
        <w:t xml:space="preserve">proposal form and </w:t>
      </w:r>
      <w:r>
        <w:rPr>
          <w:rFonts w:ascii="Times New Roman" w:hAnsi="Times New Roman" w:cs="Times New Roman"/>
          <w:sz w:val="24"/>
        </w:rPr>
        <w:t>a gapjumpers.com audition. The applications should then be randomly divided into three groups for review. In the first group, reviewers would receive just the gapjumpers.com audition results</w:t>
      </w:r>
      <w:r w:rsidR="0048360A">
        <w:rPr>
          <w:rFonts w:ascii="Times New Roman" w:hAnsi="Times New Roman" w:cs="Times New Roman"/>
          <w:sz w:val="24"/>
        </w:rPr>
        <w:t xml:space="preserve"> and rate them based on the results</w:t>
      </w:r>
      <w:r>
        <w:rPr>
          <w:rFonts w:ascii="Times New Roman" w:hAnsi="Times New Roman" w:cs="Times New Roman"/>
          <w:sz w:val="24"/>
        </w:rPr>
        <w:t xml:space="preserve">. In the second group, reviewers would receive identity-blinded copies of the standard DoD applications, rate them, then receive the un-blinded copies of the proposals, and rate them. These ratings would be combined to create a </w:t>
      </w:r>
      <w:r w:rsidR="0048360A">
        <w:rPr>
          <w:rFonts w:ascii="Times New Roman" w:hAnsi="Times New Roman" w:cs="Times New Roman"/>
          <w:sz w:val="24"/>
        </w:rPr>
        <w:t xml:space="preserve">proposal </w:t>
      </w:r>
      <w:r>
        <w:rPr>
          <w:rFonts w:ascii="Times New Roman" w:hAnsi="Times New Roman" w:cs="Times New Roman"/>
          <w:sz w:val="24"/>
        </w:rPr>
        <w:t>score for program director(s) to use in funding decisions.</w:t>
      </w:r>
      <w:r w:rsidR="0048360A">
        <w:rPr>
          <w:rFonts w:ascii="Times New Roman" w:hAnsi="Times New Roman" w:cs="Times New Roman"/>
          <w:sz w:val="24"/>
        </w:rPr>
        <w:t xml:space="preserve"> Finally, the third group would serve as a control and reviewers would receive just the normal DoD proposal form to rate. Reviewers would then be asked to rate their experience as a reviewer.</w:t>
      </w:r>
    </w:p>
    <w:p w14:paraId="70105186" w14:textId="4E31F56C" w:rsidR="0048360A" w:rsidRPr="00BA5E47" w:rsidRDefault="0048360A" w:rsidP="008218C1">
      <w:pPr>
        <w:spacing w:line="276" w:lineRule="auto"/>
        <w:rPr>
          <w:rFonts w:ascii="Times New Roman" w:hAnsi="Times New Roman" w:cs="Times New Roman"/>
          <w:sz w:val="24"/>
        </w:rPr>
      </w:pPr>
      <w:r>
        <w:rPr>
          <w:rFonts w:ascii="Times New Roman" w:hAnsi="Times New Roman" w:cs="Times New Roman"/>
          <w:sz w:val="24"/>
        </w:rPr>
        <w:t>This</w:t>
      </w:r>
      <w:r w:rsidR="00193F69">
        <w:rPr>
          <w:rFonts w:ascii="Times New Roman" w:hAnsi="Times New Roman" w:cs="Times New Roman"/>
          <w:sz w:val="24"/>
        </w:rPr>
        <w:t xml:space="preserve"> structure is fairly expansive. </w:t>
      </w:r>
      <w:r w:rsidR="00193F69" w:rsidRPr="00193F69">
        <w:rPr>
          <w:rFonts w:ascii="Times New Roman" w:hAnsi="Times New Roman" w:cs="Times New Roman"/>
          <w:sz w:val="24"/>
        </w:rPr>
        <w:t>If DoD</w:t>
      </w:r>
      <w:r w:rsidR="00193F69">
        <w:rPr>
          <w:rFonts w:ascii="Times New Roman" w:hAnsi="Times New Roman" w:cs="Times New Roman"/>
          <w:sz w:val="24"/>
        </w:rPr>
        <w:t xml:space="preserve"> cannot implement the full extent of the program due to budgetary constraints, it</w:t>
      </w:r>
      <w:r w:rsidR="00193F69" w:rsidRPr="00193F69">
        <w:rPr>
          <w:rFonts w:ascii="Times New Roman" w:hAnsi="Times New Roman" w:cs="Times New Roman"/>
          <w:sz w:val="24"/>
        </w:rPr>
        <w:t xml:space="preserve"> should implement </w:t>
      </w:r>
      <w:r w:rsidR="00193F69">
        <w:rPr>
          <w:rFonts w:ascii="Times New Roman" w:hAnsi="Times New Roman" w:cs="Times New Roman"/>
          <w:sz w:val="24"/>
        </w:rPr>
        <w:t xml:space="preserve">an RCT with </w:t>
      </w:r>
      <w:r w:rsidR="00193F69" w:rsidRPr="00193F69">
        <w:rPr>
          <w:rFonts w:ascii="Times New Roman" w:hAnsi="Times New Roman" w:cs="Times New Roman"/>
          <w:sz w:val="24"/>
        </w:rPr>
        <w:t>either just the gapjumpers.com section or the blinded-revealed approac</w:t>
      </w:r>
      <w:r w:rsidR="00193F69">
        <w:rPr>
          <w:rFonts w:ascii="Times New Roman" w:hAnsi="Times New Roman" w:cs="Times New Roman"/>
          <w:sz w:val="24"/>
        </w:rPr>
        <w:t>h and a control</w:t>
      </w:r>
      <w:r w:rsidR="00193F69" w:rsidRPr="00193F69">
        <w:rPr>
          <w:rFonts w:ascii="Times New Roman" w:hAnsi="Times New Roman" w:cs="Times New Roman"/>
          <w:sz w:val="24"/>
        </w:rPr>
        <w:t>.</w:t>
      </w:r>
      <w:r>
        <w:rPr>
          <w:rFonts w:ascii="Times New Roman" w:hAnsi="Times New Roman" w:cs="Times New Roman"/>
          <w:sz w:val="24"/>
        </w:rPr>
        <w:t xml:space="preserve"> </w:t>
      </w:r>
      <w:r w:rsidR="00764A7B">
        <w:rPr>
          <w:rFonts w:ascii="Times New Roman" w:hAnsi="Times New Roman" w:cs="Times New Roman"/>
          <w:sz w:val="24"/>
        </w:rPr>
        <w:t xml:space="preserve">If fully implemented, this </w:t>
      </w:r>
      <w:r>
        <w:rPr>
          <w:rFonts w:ascii="Times New Roman" w:hAnsi="Times New Roman" w:cs="Times New Roman"/>
          <w:sz w:val="24"/>
        </w:rPr>
        <w:t>experiment would serve to examine several factors. First, it would measure the effect of two different types of identity-blind application evaluation processes on the share of awards granted to WS/ED projects. It would also gather data on how reviewers viewed each process, which could be helpful for making future structural decisions if the program became permanent.</w:t>
      </w:r>
    </w:p>
    <w:p w14:paraId="24D6DB2D" w14:textId="3D3383E5" w:rsidR="00BA5E47" w:rsidRDefault="00BA5E47" w:rsidP="005E1740">
      <w:pPr>
        <w:spacing w:line="276" w:lineRule="auto"/>
        <w:rPr>
          <w:rFonts w:ascii="Times New Roman" w:hAnsi="Times New Roman" w:cs="Times New Roman"/>
          <w:sz w:val="24"/>
        </w:rPr>
      </w:pPr>
      <w:r>
        <w:rPr>
          <w:rFonts w:ascii="Times New Roman" w:hAnsi="Times New Roman" w:cs="Times New Roman"/>
          <w:b/>
          <w:sz w:val="24"/>
        </w:rPr>
        <w:t>Mentoring Program.</w:t>
      </w:r>
      <w:r w:rsidR="004A0A49">
        <w:rPr>
          <w:rFonts w:ascii="Times New Roman" w:hAnsi="Times New Roman" w:cs="Times New Roman"/>
          <w:b/>
          <w:sz w:val="24"/>
        </w:rPr>
        <w:t xml:space="preserve"> </w:t>
      </w:r>
      <w:r w:rsidR="004A0A49" w:rsidRPr="004A0A49">
        <w:rPr>
          <w:rFonts w:ascii="Times New Roman" w:hAnsi="Times New Roman" w:cs="Times New Roman"/>
          <w:sz w:val="24"/>
        </w:rPr>
        <w:t>NSF is the most suited to implement</w:t>
      </w:r>
      <w:r w:rsidR="004A0A49">
        <w:rPr>
          <w:rFonts w:ascii="Times New Roman" w:hAnsi="Times New Roman" w:cs="Times New Roman"/>
          <w:sz w:val="24"/>
        </w:rPr>
        <w:t xml:space="preserve"> this pilot program. </w:t>
      </w:r>
      <w:r w:rsidR="00193F69">
        <w:rPr>
          <w:rFonts w:ascii="Times New Roman" w:hAnsi="Times New Roman" w:cs="Times New Roman"/>
          <w:sz w:val="24"/>
        </w:rPr>
        <w:t xml:space="preserve">The agency has already funded </w:t>
      </w:r>
      <w:r w:rsidR="00193F69" w:rsidRPr="00193F69">
        <w:rPr>
          <w:rFonts w:ascii="Times New Roman" w:hAnsi="Times New Roman" w:cs="Times New Roman"/>
          <w:sz w:val="24"/>
        </w:rPr>
        <w:t>an RCT studying the effects of mentorship on researchers</w:t>
      </w:r>
      <w:sdt>
        <w:sdtPr>
          <w:rPr>
            <w:rFonts w:ascii="Times New Roman" w:hAnsi="Times New Roman" w:cs="Times New Roman"/>
            <w:sz w:val="24"/>
          </w:rPr>
          <w:id w:val="-996566592"/>
          <w:citation/>
        </w:sdtPr>
        <w:sdtEndPr/>
        <w:sdtContent>
          <w:r w:rsidR="00193F69" w:rsidRPr="00193F69">
            <w:rPr>
              <w:rFonts w:ascii="Times New Roman" w:hAnsi="Times New Roman" w:cs="Times New Roman"/>
              <w:sz w:val="24"/>
            </w:rPr>
            <w:fldChar w:fldCharType="begin"/>
          </w:r>
          <w:r w:rsidR="00193F69" w:rsidRPr="00193F69">
            <w:rPr>
              <w:rFonts w:ascii="Times New Roman" w:hAnsi="Times New Roman" w:cs="Times New Roman"/>
              <w:sz w:val="24"/>
            </w:rPr>
            <w:instrText xml:space="preserve"> CITATION Nat06 \l 1033 </w:instrText>
          </w:r>
          <w:r w:rsidR="00193F69" w:rsidRPr="00193F69">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Science Foundation, 2006)</w:t>
          </w:r>
          <w:r w:rsidR="00193F69" w:rsidRPr="00193F69">
            <w:rPr>
              <w:rFonts w:ascii="Times New Roman" w:hAnsi="Times New Roman" w:cs="Times New Roman"/>
              <w:sz w:val="24"/>
            </w:rPr>
            <w:fldChar w:fldCharType="end"/>
          </w:r>
        </w:sdtContent>
      </w:sdt>
      <w:r w:rsidR="00193F69" w:rsidRPr="00193F69">
        <w:rPr>
          <w:rFonts w:ascii="Times New Roman" w:hAnsi="Times New Roman" w:cs="Times New Roman"/>
          <w:sz w:val="24"/>
        </w:rPr>
        <w:t>. Furthermore, NSF works exclusively with basic researchers from universities, where mentorship programs are more established</w:t>
      </w:r>
      <w:sdt>
        <w:sdtPr>
          <w:rPr>
            <w:rFonts w:ascii="Times New Roman" w:hAnsi="Times New Roman" w:cs="Times New Roman"/>
            <w:sz w:val="24"/>
          </w:rPr>
          <w:id w:val="1198820097"/>
          <w:citation/>
        </w:sdtPr>
        <w:sdtEndPr/>
        <w:sdtContent>
          <w:r w:rsidR="00193F69" w:rsidRPr="00193F69">
            <w:rPr>
              <w:rFonts w:ascii="Times New Roman" w:hAnsi="Times New Roman" w:cs="Times New Roman"/>
              <w:sz w:val="24"/>
            </w:rPr>
            <w:fldChar w:fldCharType="begin"/>
          </w:r>
          <w:r w:rsidR="00193F69" w:rsidRPr="00193F69">
            <w:rPr>
              <w:rFonts w:ascii="Times New Roman" w:hAnsi="Times New Roman" w:cs="Times New Roman"/>
              <w:sz w:val="24"/>
            </w:rPr>
            <w:instrText xml:space="preserve"> CITATION Nat182 \l 1033 </w:instrText>
          </w:r>
          <w:r w:rsidR="00193F69" w:rsidRPr="00193F69">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Science Foundation, 2018)</w:t>
          </w:r>
          <w:r w:rsidR="00193F69" w:rsidRPr="00193F69">
            <w:rPr>
              <w:rFonts w:ascii="Times New Roman" w:hAnsi="Times New Roman" w:cs="Times New Roman"/>
              <w:sz w:val="24"/>
            </w:rPr>
            <w:fldChar w:fldCharType="end"/>
          </w:r>
        </w:sdtContent>
      </w:sdt>
      <w:r w:rsidR="00193F69" w:rsidRPr="00193F69">
        <w:rPr>
          <w:rFonts w:ascii="Times New Roman" w:hAnsi="Times New Roman" w:cs="Times New Roman"/>
          <w:sz w:val="24"/>
        </w:rPr>
        <w:t>. This means that it is likely that NSF SBIR awardees are more likely to have experience mentoring and can establish the best-case scenario for a SBIR mentorship program. an RCT studying the effects of mentorship on researchers</w:t>
      </w:r>
      <w:sdt>
        <w:sdtPr>
          <w:rPr>
            <w:rFonts w:ascii="Times New Roman" w:hAnsi="Times New Roman" w:cs="Times New Roman"/>
            <w:sz w:val="24"/>
          </w:rPr>
          <w:id w:val="-761687488"/>
          <w:citation/>
        </w:sdtPr>
        <w:sdtEndPr/>
        <w:sdtContent>
          <w:r w:rsidR="00193F69" w:rsidRPr="00193F69">
            <w:rPr>
              <w:rFonts w:ascii="Times New Roman" w:hAnsi="Times New Roman" w:cs="Times New Roman"/>
              <w:sz w:val="24"/>
            </w:rPr>
            <w:fldChar w:fldCharType="begin"/>
          </w:r>
          <w:r w:rsidR="00193F69" w:rsidRPr="00193F69">
            <w:rPr>
              <w:rFonts w:ascii="Times New Roman" w:hAnsi="Times New Roman" w:cs="Times New Roman"/>
              <w:sz w:val="24"/>
            </w:rPr>
            <w:instrText xml:space="preserve"> CITATION Nat06 \l 1033 </w:instrText>
          </w:r>
          <w:r w:rsidR="00193F69" w:rsidRPr="00193F69">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Science Foundation, 2006)</w:t>
          </w:r>
          <w:r w:rsidR="00193F69" w:rsidRPr="00193F69">
            <w:rPr>
              <w:rFonts w:ascii="Times New Roman" w:hAnsi="Times New Roman" w:cs="Times New Roman"/>
              <w:sz w:val="24"/>
            </w:rPr>
            <w:fldChar w:fldCharType="end"/>
          </w:r>
        </w:sdtContent>
      </w:sdt>
      <w:r w:rsidR="00193F69" w:rsidRPr="00193F69">
        <w:rPr>
          <w:rFonts w:ascii="Times New Roman" w:hAnsi="Times New Roman" w:cs="Times New Roman"/>
          <w:sz w:val="24"/>
        </w:rPr>
        <w:t>. Furthermore, NSF works exclusively with basic researchers from universities, where mentorship programs are more established</w:t>
      </w:r>
      <w:sdt>
        <w:sdtPr>
          <w:rPr>
            <w:rFonts w:ascii="Times New Roman" w:hAnsi="Times New Roman" w:cs="Times New Roman"/>
            <w:sz w:val="24"/>
          </w:rPr>
          <w:id w:val="292639959"/>
          <w:citation/>
        </w:sdtPr>
        <w:sdtEndPr/>
        <w:sdtContent>
          <w:r w:rsidR="00193F69" w:rsidRPr="00193F69">
            <w:rPr>
              <w:rFonts w:ascii="Times New Roman" w:hAnsi="Times New Roman" w:cs="Times New Roman"/>
              <w:sz w:val="24"/>
            </w:rPr>
            <w:fldChar w:fldCharType="begin"/>
          </w:r>
          <w:r w:rsidR="00193F69" w:rsidRPr="00193F69">
            <w:rPr>
              <w:rFonts w:ascii="Times New Roman" w:hAnsi="Times New Roman" w:cs="Times New Roman"/>
              <w:sz w:val="24"/>
            </w:rPr>
            <w:instrText xml:space="preserve"> CITATION Nat182 \l 1033 </w:instrText>
          </w:r>
          <w:r w:rsidR="00193F69" w:rsidRPr="00193F69">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Science Foundation, 2018)</w:t>
          </w:r>
          <w:r w:rsidR="00193F69" w:rsidRPr="00193F69">
            <w:rPr>
              <w:rFonts w:ascii="Times New Roman" w:hAnsi="Times New Roman" w:cs="Times New Roman"/>
              <w:sz w:val="24"/>
            </w:rPr>
            <w:fldChar w:fldCharType="end"/>
          </w:r>
        </w:sdtContent>
      </w:sdt>
      <w:r w:rsidR="00193F69" w:rsidRPr="00193F69">
        <w:rPr>
          <w:rFonts w:ascii="Times New Roman" w:hAnsi="Times New Roman" w:cs="Times New Roman"/>
          <w:sz w:val="24"/>
        </w:rPr>
        <w:t>. This means that it is likely that NSF SBIR awardees are more likely to have experience mentoring and can establish the best-case scenario for a SBIR mentorship program.</w:t>
      </w:r>
      <w:r w:rsidR="00193F69">
        <w:rPr>
          <w:rFonts w:ascii="Times New Roman" w:hAnsi="Times New Roman" w:cs="Times New Roman"/>
          <w:sz w:val="24"/>
        </w:rPr>
        <w:t xml:space="preserve"> </w:t>
      </w:r>
    </w:p>
    <w:p w14:paraId="05C46A69" w14:textId="3665915B" w:rsidR="00193F69" w:rsidRDefault="00193F69" w:rsidP="005E1740">
      <w:pPr>
        <w:spacing w:line="276" w:lineRule="auto"/>
        <w:rPr>
          <w:rFonts w:ascii="Times New Roman" w:hAnsi="Times New Roman" w:cs="Times New Roman"/>
          <w:sz w:val="24"/>
        </w:rPr>
      </w:pPr>
      <w:r>
        <w:rPr>
          <w:rFonts w:ascii="Times New Roman" w:hAnsi="Times New Roman" w:cs="Times New Roman"/>
          <w:sz w:val="24"/>
        </w:rPr>
        <w:t>The agency should structure their pilot program to test as many permutations of a mentoring program as possible. NSF should conduct a series of workshops at universities and incubators around the country and compile a sample of potential</w:t>
      </w:r>
      <w:r w:rsidR="00764A7B">
        <w:rPr>
          <w:rFonts w:ascii="Times New Roman" w:hAnsi="Times New Roman" w:cs="Times New Roman"/>
          <w:sz w:val="24"/>
        </w:rPr>
        <w:t xml:space="preserve"> WS/ED</w:t>
      </w:r>
      <w:r>
        <w:rPr>
          <w:rFonts w:ascii="Times New Roman" w:hAnsi="Times New Roman" w:cs="Times New Roman"/>
          <w:sz w:val="24"/>
        </w:rPr>
        <w:t xml:space="preserve"> applicants. At the same time, NSF should ask its current class of SBIR Phase 1 awardees for their interest in mentoring WS/ED applicants. If there is room in the budget, this </w:t>
      </w:r>
      <w:r w:rsidR="00764A7B">
        <w:rPr>
          <w:rFonts w:ascii="Times New Roman" w:hAnsi="Times New Roman" w:cs="Times New Roman"/>
          <w:sz w:val="24"/>
        </w:rPr>
        <w:t xml:space="preserve">request could be supplemented by monetary compensation if additional incentive is needed to get grant recipients to consent. The sample of potential applicants and the sample of potential mentors should then be randomly sorted into three groups. The first group of mentees and mentors should be paired via a software matching program. The second group of mentees should receive a packet of descriptions regarding the second group of mentors. Mentees would then choose their mentors. The final group of mentees would serve as a control group and not receive mentors. </w:t>
      </w:r>
    </w:p>
    <w:p w14:paraId="71861969" w14:textId="7AB85ECE" w:rsidR="00764A7B" w:rsidRPr="00193F69" w:rsidRDefault="00764A7B" w:rsidP="005E1740">
      <w:pPr>
        <w:spacing w:line="276" w:lineRule="auto"/>
        <w:rPr>
          <w:rFonts w:ascii="Times New Roman" w:hAnsi="Times New Roman" w:cs="Times New Roman"/>
          <w:sz w:val="24"/>
        </w:rPr>
      </w:pPr>
      <w:r>
        <w:rPr>
          <w:rFonts w:ascii="Times New Roman" w:hAnsi="Times New Roman" w:cs="Times New Roman"/>
          <w:sz w:val="24"/>
        </w:rPr>
        <w:t>Similar to the DoD pilot, if NSF does not have the budget to implement the full scope of the intervention, the agency should implement one for the pilot program. At its full extent, this program will assess</w:t>
      </w:r>
      <w:r w:rsidR="00E42638">
        <w:rPr>
          <w:rFonts w:ascii="Times New Roman" w:hAnsi="Times New Roman" w:cs="Times New Roman"/>
          <w:sz w:val="24"/>
        </w:rPr>
        <w:t xml:space="preserve"> two phenomena. First, the program should quantify</w:t>
      </w:r>
      <w:r>
        <w:rPr>
          <w:rFonts w:ascii="Times New Roman" w:hAnsi="Times New Roman" w:cs="Times New Roman"/>
          <w:sz w:val="24"/>
        </w:rPr>
        <w:t xml:space="preserve"> the effect of mentorship on the share of awards granted to WS/ED applicants</w:t>
      </w:r>
      <w:r w:rsidR="00E42638">
        <w:rPr>
          <w:rFonts w:ascii="Times New Roman" w:hAnsi="Times New Roman" w:cs="Times New Roman"/>
          <w:sz w:val="24"/>
        </w:rPr>
        <w:t>. However, it should</w:t>
      </w:r>
      <w:r>
        <w:rPr>
          <w:rFonts w:ascii="Times New Roman" w:hAnsi="Times New Roman" w:cs="Times New Roman"/>
          <w:sz w:val="24"/>
        </w:rPr>
        <w:t xml:space="preserve"> also </w:t>
      </w:r>
      <w:r w:rsidR="00E42638">
        <w:rPr>
          <w:rFonts w:ascii="Times New Roman" w:hAnsi="Times New Roman" w:cs="Times New Roman"/>
          <w:sz w:val="24"/>
        </w:rPr>
        <w:t>determine which pairing system is the most effective at increasing the share of awards granted to WS/ED applicants. This data should be useful for the implementation of a full-scale version of the mentoring program, were it to become permanent.</w:t>
      </w:r>
    </w:p>
    <w:p w14:paraId="778547C6" w14:textId="39503218" w:rsidR="003D44F1" w:rsidRPr="00E42638" w:rsidRDefault="00BA5E47" w:rsidP="00184C57">
      <w:pPr>
        <w:spacing w:line="276" w:lineRule="auto"/>
        <w:rPr>
          <w:rFonts w:ascii="Times New Roman" w:hAnsi="Times New Roman" w:cs="Times New Roman"/>
          <w:b/>
          <w:sz w:val="24"/>
        </w:rPr>
      </w:pPr>
      <w:r>
        <w:rPr>
          <w:rFonts w:ascii="Times New Roman" w:hAnsi="Times New Roman" w:cs="Times New Roman"/>
          <w:b/>
          <w:sz w:val="24"/>
        </w:rPr>
        <w:t>Phase 0 Program.</w:t>
      </w:r>
      <w:r w:rsidR="00193F69">
        <w:rPr>
          <w:rFonts w:ascii="Times New Roman" w:hAnsi="Times New Roman" w:cs="Times New Roman"/>
          <w:b/>
          <w:sz w:val="24"/>
        </w:rPr>
        <w:t xml:space="preserve"> </w:t>
      </w:r>
      <w:r w:rsidR="00193F69" w:rsidRPr="00193F69">
        <w:rPr>
          <w:rFonts w:ascii="Times New Roman" w:hAnsi="Times New Roman" w:cs="Times New Roman"/>
          <w:sz w:val="24"/>
        </w:rPr>
        <w:t>Since NIH has already started a Phase 0 program, and DoE’s funding expired in 2017, it makes sense to leverage the program that is already in progress.</w:t>
      </w:r>
      <w:r w:rsidR="00FF6C37">
        <w:rPr>
          <w:rFonts w:ascii="Times New Roman" w:hAnsi="Times New Roman" w:cs="Times New Roman"/>
          <w:sz w:val="24"/>
        </w:rPr>
        <w:t xml:space="preserve"> </w:t>
      </w:r>
      <w:r w:rsidR="00843FC4">
        <w:rPr>
          <w:rFonts w:ascii="Times New Roman" w:hAnsi="Times New Roman" w:cs="Times New Roman"/>
          <w:sz w:val="24"/>
        </w:rPr>
        <w:t>As such, under this study structure, the NIH should proceed with the program and report the requested data back to Capital Labs. Since the Phase 0 is unique to federal programs, the NIH program does not have to compare between different potential structures to determine the best way to run a Phase 0 program.</w:t>
      </w:r>
      <w:r w:rsidR="003D44F1">
        <w:br w:type="page"/>
      </w:r>
    </w:p>
    <w:p w14:paraId="15837A60" w14:textId="77777777" w:rsidR="003D44F1" w:rsidRDefault="003D44F1" w:rsidP="003D44F1">
      <w:pPr>
        <w:pStyle w:val="Heading1"/>
      </w:pPr>
      <w:bookmarkStart w:id="36" w:name="_Toc513010686"/>
      <w:r>
        <w:t>Appendix A</w:t>
      </w:r>
      <w:bookmarkEnd w:id="36"/>
    </w:p>
    <w:p w14:paraId="2D9377FF" w14:textId="5FD7AC41" w:rsidR="003D44F1" w:rsidRDefault="003D44F1" w:rsidP="003D44F1">
      <w:r>
        <w:t>Annual $25000 for TargetX based on user numbers of less than 2000 application per month</w:t>
      </w:r>
    </w:p>
    <w:p w14:paraId="0D6F32C1" w14:textId="4F14ACAE" w:rsidR="003D44F1" w:rsidRDefault="003D44F1" w:rsidP="003D44F1">
      <w:r>
        <w:t>$25000 implementation Target X.</w:t>
      </w:r>
    </w:p>
    <w:p w14:paraId="7DFAC3AB" w14:textId="26934C4C" w:rsidR="003D44F1" w:rsidRDefault="003D44F1" w:rsidP="003D44F1">
      <w:r>
        <w:t>10 Salesforce Users at an annual payment of $460 per user.</w:t>
      </w:r>
    </w:p>
    <w:p w14:paraId="24F9B2FC" w14:textId="6D2A79A8" w:rsidR="003D44F1" w:rsidRDefault="003D44F1" w:rsidP="003D44F1">
      <w:r>
        <w:t xml:space="preserve">$4000 annually for </w:t>
      </w:r>
      <w:r w:rsidRPr="003D44F1">
        <w:t>2000 unique logons/month</w:t>
      </w:r>
    </w:p>
    <w:p w14:paraId="397FA225" w14:textId="666DFFC2" w:rsidR="003D44F1" w:rsidRDefault="003D44F1" w:rsidP="003D44F1">
      <w:r>
        <w:t>Annual Sums</w:t>
      </w:r>
    </w:p>
    <w:p w14:paraId="746C3D98" w14:textId="133AE34A" w:rsidR="003D44F1" w:rsidRDefault="003D44F1" w:rsidP="003D44F1">
      <w:pPr>
        <w:ind w:firstLine="720"/>
      </w:pPr>
      <w:r>
        <w:t>First Year: $(25000+25000+4600+4000) = $58600</w:t>
      </w:r>
    </w:p>
    <w:p w14:paraId="7F9B2AB9" w14:textId="77777777" w:rsidR="00CB0973" w:rsidRDefault="003D44F1" w:rsidP="003D44F1">
      <w:pPr>
        <w:ind w:firstLine="720"/>
      </w:pPr>
      <w:r>
        <w:t>Each Subsequent Year (forecasted for the next 5 years): $(2500</w:t>
      </w:r>
      <w:r w:rsidR="00CB0973">
        <w:t>0</w:t>
      </w:r>
      <w:r>
        <w:t>+4600+4000)</w:t>
      </w:r>
      <w:r w:rsidR="00CB0973">
        <w:t xml:space="preserve"> =33600</w:t>
      </w:r>
    </w:p>
    <w:p w14:paraId="5D9B6B1B" w14:textId="77777777" w:rsidR="00CB0973" w:rsidRDefault="00CB0973" w:rsidP="003D44F1">
      <w:pPr>
        <w:ind w:firstLine="720"/>
      </w:pPr>
      <w:r>
        <w:t>GapJumpers Estimate:</w:t>
      </w:r>
    </w:p>
    <w:p w14:paraId="6A3297B7" w14:textId="08A0C1A2" w:rsidR="003D44F1" w:rsidRDefault="00CB0973" w:rsidP="003D44F1">
      <w:pPr>
        <w:ind w:firstLine="720"/>
      </w:pPr>
      <w:r>
        <w:tab/>
        <w:t xml:space="preserve">First Year:  </w:t>
      </w:r>
      <w:r w:rsidR="003D44F1" w:rsidRPr="00CB0973">
        <w:t>$</w:t>
      </w:r>
      <w:r w:rsidRPr="00CB0973">
        <w:t>58600</w:t>
      </w:r>
      <w:r>
        <w:t>*2 = $117,200</w:t>
      </w:r>
    </w:p>
    <w:p w14:paraId="1A312292" w14:textId="00DCCD83" w:rsidR="00CB0973" w:rsidRDefault="00CB0973" w:rsidP="003D44F1">
      <w:pPr>
        <w:ind w:firstLine="720"/>
      </w:pPr>
      <w:r>
        <w:tab/>
        <w:t>Subsequent Year: $</w:t>
      </w:r>
      <w:r w:rsidR="00AF5B3B">
        <w:t>67,200</w:t>
      </w:r>
    </w:p>
    <w:p w14:paraId="31F32478" w14:textId="28166CA5" w:rsidR="003D44F1" w:rsidRDefault="003D44F1" w:rsidP="003D44F1">
      <w:r>
        <w:tab/>
      </w:r>
      <w:r>
        <w:tab/>
        <w:t xml:space="preserve">Discounted at 7% </w:t>
      </w:r>
      <w:r w:rsidR="00AF5B3B">
        <w:t>over 5 years</w:t>
      </w:r>
      <w:r>
        <w:t>: $</w:t>
      </w:r>
      <w:r w:rsidR="00AF5B3B">
        <w:t xml:space="preserve"> </w:t>
      </w:r>
      <w:r w:rsidR="00AF5B3B" w:rsidRPr="00AF5B3B">
        <w:t>158,333.27</w:t>
      </w:r>
    </w:p>
    <w:p w14:paraId="469EC4DF" w14:textId="30128DAA" w:rsidR="00E75D70" w:rsidRPr="007C7642" w:rsidRDefault="003D44F1" w:rsidP="003D44F1">
      <w:r>
        <w:t>Total Value: $246,220.65</w:t>
      </w:r>
      <w:r w:rsidR="00E75D70" w:rsidRPr="007C7642">
        <w:br w:type="page"/>
      </w:r>
    </w:p>
    <w:bookmarkStart w:id="37" w:name="_Toc513010687" w:displacedByCustomXml="next"/>
    <w:sdt>
      <w:sdtPr>
        <w:rPr>
          <w:rFonts w:asciiTheme="minorHAnsi" w:eastAsiaTheme="minorHAnsi" w:hAnsiTheme="minorHAnsi" w:cs="Times New Roman"/>
          <w:color w:val="auto"/>
          <w:sz w:val="22"/>
          <w:szCs w:val="22"/>
        </w:rPr>
        <w:id w:val="1502314918"/>
        <w:docPartObj>
          <w:docPartGallery w:val="Bibliographies"/>
          <w:docPartUnique/>
        </w:docPartObj>
      </w:sdtPr>
      <w:sdtEndPr/>
      <w:sdtContent>
        <w:p w14:paraId="55CA7605" w14:textId="13688BC0" w:rsidR="00E75D70" w:rsidRPr="007C7642" w:rsidRDefault="00E75D70">
          <w:pPr>
            <w:pStyle w:val="Heading1"/>
            <w:rPr>
              <w:rFonts w:cs="Times New Roman"/>
            </w:rPr>
          </w:pPr>
          <w:r w:rsidRPr="007C7642">
            <w:rPr>
              <w:rFonts w:cs="Times New Roman"/>
            </w:rPr>
            <w:t>References</w:t>
          </w:r>
          <w:bookmarkEnd w:id="37"/>
        </w:p>
        <w:sdt>
          <w:sdtPr>
            <w:rPr>
              <w:rFonts w:ascii="Times New Roman" w:hAnsi="Times New Roman" w:cs="Times New Roman"/>
            </w:rPr>
            <w:id w:val="-573587230"/>
            <w:bibliography/>
          </w:sdtPr>
          <w:sdtEndPr/>
          <w:sdtContent>
            <w:p w14:paraId="57C65A07" w14:textId="77777777" w:rsidR="00E52AEB" w:rsidRDefault="00E75D70" w:rsidP="00E52AEB">
              <w:pPr>
                <w:pStyle w:val="Bibliography"/>
                <w:ind w:left="720" w:hanging="720"/>
                <w:rPr>
                  <w:noProof/>
                  <w:sz w:val="24"/>
                  <w:szCs w:val="24"/>
                </w:rPr>
              </w:pPr>
              <w:r w:rsidRPr="007C7642">
                <w:rPr>
                  <w:rFonts w:ascii="Times New Roman" w:hAnsi="Times New Roman" w:cs="Times New Roman"/>
                </w:rPr>
                <w:fldChar w:fldCharType="begin"/>
              </w:r>
              <w:r w:rsidRPr="007C7642">
                <w:rPr>
                  <w:rFonts w:ascii="Times New Roman" w:hAnsi="Times New Roman" w:cs="Times New Roman"/>
                </w:rPr>
                <w:instrText xml:space="preserve"> BIBLIOGRAPHY </w:instrText>
              </w:r>
              <w:r w:rsidRPr="007C7642">
                <w:rPr>
                  <w:rFonts w:ascii="Times New Roman" w:hAnsi="Times New Roman" w:cs="Times New Roman"/>
                </w:rPr>
                <w:fldChar w:fldCharType="separate"/>
              </w:r>
              <w:r w:rsidR="00E52AEB">
                <w:rPr>
                  <w:noProof/>
                </w:rPr>
                <w:t xml:space="preserve">Association of University Technology Managers. (n.d.). </w:t>
              </w:r>
              <w:r w:rsidR="00E52AEB">
                <w:rPr>
                  <w:i/>
                  <w:iCs/>
                  <w:noProof/>
                </w:rPr>
                <w:t>Bayh-Dole Act</w:t>
              </w:r>
              <w:r w:rsidR="00E52AEB">
                <w:rPr>
                  <w:noProof/>
                </w:rPr>
                <w:t>. Retrieved from Association of University Technology Managers: https://www.autm.net/advocacy-topics/government-issues/bayh-dole-act/</w:t>
              </w:r>
            </w:p>
            <w:p w14:paraId="6F78A3B2" w14:textId="77777777" w:rsidR="00E52AEB" w:rsidRDefault="00E52AEB" w:rsidP="00E52AEB">
              <w:pPr>
                <w:pStyle w:val="Bibliography"/>
                <w:ind w:left="720" w:hanging="720"/>
                <w:rPr>
                  <w:noProof/>
                </w:rPr>
              </w:pPr>
              <w:r>
                <w:rPr>
                  <w:noProof/>
                </w:rPr>
                <w:t xml:space="preserve">Bertrand, M., &amp; Mullainathan, S. (2004). Are Emily and Greg More Employable than Lakisha and Jamal? A Field Experiment on Labor Market Discrimination. </w:t>
              </w:r>
              <w:r>
                <w:rPr>
                  <w:i/>
                  <w:iCs/>
                  <w:noProof/>
                </w:rPr>
                <w:t>The American Economic Review</w:t>
              </w:r>
              <w:r>
                <w:rPr>
                  <w:noProof/>
                </w:rPr>
                <w:t>, 991-1013.</w:t>
              </w:r>
            </w:p>
            <w:p w14:paraId="022CC5C0" w14:textId="77777777" w:rsidR="00E52AEB" w:rsidRDefault="00E52AEB" w:rsidP="00E52AEB">
              <w:pPr>
                <w:pStyle w:val="Bibliography"/>
                <w:ind w:left="720" w:hanging="720"/>
                <w:rPr>
                  <w:noProof/>
                </w:rPr>
              </w:pPr>
              <w:r>
                <w:rPr>
                  <w:noProof/>
                </w:rPr>
                <w:t xml:space="preserve">Bettinger, E. P., Long, B. T., Oreopoulos, P., &amp; Sanbonmatsu, L. (2009). The Role of Simplification and Information in College Decisions: Results from the H&amp;R Block FAFSA Experiment. </w:t>
              </w:r>
              <w:r>
                <w:rPr>
                  <w:i/>
                  <w:iCs/>
                  <w:noProof/>
                </w:rPr>
                <w:t>NBER Working Paper Series</w:t>
              </w:r>
              <w:r>
                <w:rPr>
                  <w:noProof/>
                </w:rPr>
                <w:t>. Retrieved from http://www.nber.org/papers/w15361</w:t>
              </w:r>
            </w:p>
            <w:p w14:paraId="0AAB0163" w14:textId="77777777" w:rsidR="00E52AEB" w:rsidRDefault="00E52AEB" w:rsidP="00E52AEB">
              <w:pPr>
                <w:pStyle w:val="Bibliography"/>
                <w:ind w:left="720" w:hanging="720"/>
                <w:rPr>
                  <w:noProof/>
                </w:rPr>
              </w:pPr>
              <w:r>
                <w:rPr>
                  <w:noProof/>
                </w:rPr>
                <w:t xml:space="preserve">Blau, F., Currie, J., Croson, R., &amp; Ginther, D. (2010). </w:t>
              </w:r>
              <w:r>
                <w:rPr>
                  <w:i/>
                  <w:iCs/>
                  <w:noProof/>
                </w:rPr>
                <w:t>CAN MENTORING HELP FEMALE ASSISTANT PROFESSORS? INTERIM RESULTS FROM A RANDOMIZED TRIAL.</w:t>
              </w:r>
              <w:r>
                <w:rPr>
                  <w:noProof/>
                </w:rPr>
                <w:t xml:space="preserve"> Washington, D.C.: NBER Working Paper Series.</w:t>
              </w:r>
            </w:p>
            <w:p w14:paraId="5D60F401" w14:textId="77777777" w:rsidR="00E52AEB" w:rsidRDefault="00E52AEB" w:rsidP="00E52AEB">
              <w:pPr>
                <w:pStyle w:val="Bibliography"/>
                <w:ind w:left="720" w:hanging="720"/>
                <w:rPr>
                  <w:noProof/>
                </w:rPr>
              </w:pPr>
              <w:r>
                <w:rPr>
                  <w:noProof/>
                </w:rPr>
                <w:t xml:space="preserve">BusinessDictionary.com. (n.d.). </w:t>
              </w:r>
              <w:r>
                <w:rPr>
                  <w:i/>
                  <w:iCs/>
                  <w:noProof/>
                </w:rPr>
                <w:t>Technology Transfer</w:t>
              </w:r>
              <w:r>
                <w:rPr>
                  <w:noProof/>
                </w:rPr>
                <w:t>. Retrieved from BusinessDictionary.com: http://www.businessdictionary.com/definition/technology-transfer.html</w:t>
              </w:r>
            </w:p>
            <w:p w14:paraId="6B7DAE4E" w14:textId="77777777" w:rsidR="00E52AEB" w:rsidRDefault="00E52AEB" w:rsidP="00E52AEB">
              <w:pPr>
                <w:pStyle w:val="Bibliography"/>
                <w:ind w:left="720" w:hanging="720"/>
                <w:rPr>
                  <w:noProof/>
                </w:rPr>
              </w:pPr>
              <w:r>
                <w:rPr>
                  <w:noProof/>
                </w:rPr>
                <w:t xml:space="preserve">Carter, S. P., Dudley, W., Lyle, D. S., &amp; Smith, J. Z. (2016). </w:t>
              </w:r>
              <w:r>
                <w:rPr>
                  <w:i/>
                  <w:iCs/>
                  <w:noProof/>
                </w:rPr>
                <w:t>The Effects of Mentor Quality, Exposure, and Type on Junior Officer Retention in the United States Army.</w:t>
              </w:r>
              <w:r>
                <w:rPr>
                  <w:noProof/>
                </w:rPr>
                <w:t xml:space="preserve"> West Point, NY: US Military Academy.</w:t>
              </w:r>
            </w:p>
            <w:p w14:paraId="4F94E317" w14:textId="77777777" w:rsidR="00E52AEB" w:rsidRDefault="00E52AEB" w:rsidP="00E52AEB">
              <w:pPr>
                <w:pStyle w:val="Bibliography"/>
                <w:ind w:left="720" w:hanging="720"/>
                <w:rPr>
                  <w:noProof/>
                </w:rPr>
              </w:pPr>
              <w:r>
                <w:rPr>
                  <w:noProof/>
                </w:rPr>
                <w:t xml:space="preserve">Commission on Evidence-Based Policymaking. (2017). </w:t>
              </w:r>
              <w:r>
                <w:rPr>
                  <w:i/>
                  <w:iCs/>
                  <w:noProof/>
                </w:rPr>
                <w:t>The Promise of Evidence Based Policy Making.</w:t>
              </w:r>
              <w:r>
                <w:rPr>
                  <w:noProof/>
                </w:rPr>
                <w:t xml:space="preserve"> Washington, D.C.: Commission on Evidence-Based Policymaking.</w:t>
              </w:r>
            </w:p>
            <w:p w14:paraId="1DD8D3D5" w14:textId="77777777" w:rsidR="00E52AEB" w:rsidRDefault="00E52AEB" w:rsidP="00E52AEB">
              <w:pPr>
                <w:pStyle w:val="Bibliography"/>
                <w:ind w:left="720" w:hanging="720"/>
                <w:rPr>
                  <w:noProof/>
                </w:rPr>
              </w:pPr>
              <w:r>
                <w:rPr>
                  <w:noProof/>
                </w:rPr>
                <w:t xml:space="preserve">Committee on Capitalizing on Science, Technology, and Innovation. (2015, August 11). </w:t>
              </w:r>
              <w:r>
                <w:rPr>
                  <w:i/>
                  <w:iCs/>
                  <w:noProof/>
                </w:rPr>
                <w:t>Innovation, Diversity, and the SBIR/STTR Programs: Summary of a Workshop.</w:t>
              </w:r>
              <w:r>
                <w:rPr>
                  <w:noProof/>
                </w:rPr>
                <w:t xml:space="preserve"> Retrieved from NCBI Bookshelf: https://www.ncbi.nlm.nih.gov/books/NBK315938/</w:t>
              </w:r>
            </w:p>
            <w:p w14:paraId="22434A21" w14:textId="77777777" w:rsidR="00E52AEB" w:rsidRDefault="00E52AEB" w:rsidP="00E52AEB">
              <w:pPr>
                <w:pStyle w:val="Bibliography"/>
                <w:ind w:left="720" w:hanging="720"/>
                <w:rPr>
                  <w:noProof/>
                </w:rPr>
              </w:pPr>
              <w:r>
                <w:rPr>
                  <w:noProof/>
                </w:rPr>
                <w:t xml:space="preserve">Constantine, J. M., Seftor, N. S., Martin, E. S., Silva, T., &amp; Myers, D. (2006). </w:t>
              </w:r>
              <w:r>
                <w:rPr>
                  <w:i/>
                  <w:iCs/>
                  <w:noProof/>
                </w:rPr>
                <w:t>A Study of the Effect of the Talent Search Program On Secondary and Postsecondary Outcomes in Florida, Indiana and Texas.</w:t>
              </w:r>
              <w:r>
                <w:rPr>
                  <w:noProof/>
                </w:rPr>
                <w:t xml:space="preserve"> Washington, D.C.: United States Department of Education. Retrieved from https://www2.ed.gov/rschstat/eval/highered/talentsearch-outcomes/ts-report.pdf</w:t>
              </w:r>
            </w:p>
            <w:p w14:paraId="0A7F8CDD" w14:textId="77777777" w:rsidR="00E52AEB" w:rsidRDefault="00E52AEB" w:rsidP="00E52AEB">
              <w:pPr>
                <w:pStyle w:val="Bibliography"/>
                <w:ind w:left="720" w:hanging="720"/>
                <w:rPr>
                  <w:noProof/>
                </w:rPr>
              </w:pPr>
              <w:r>
                <w:rPr>
                  <w:noProof/>
                </w:rPr>
                <w:t xml:space="preserve">Dawnbreaker. (2017). </w:t>
              </w:r>
              <w:r>
                <w:rPr>
                  <w:i/>
                  <w:iCs/>
                  <w:noProof/>
                </w:rPr>
                <w:t>Applicant Assistance Program.</w:t>
              </w:r>
              <w:r>
                <w:rPr>
                  <w:noProof/>
                </w:rPr>
                <w:t xml:space="preserve"> Retrieved from Applicant Assistance Program: http://www.dawnbreaker.com/aap/</w:t>
              </w:r>
            </w:p>
            <w:p w14:paraId="5A4BA897" w14:textId="77777777" w:rsidR="00E52AEB" w:rsidRDefault="00E52AEB" w:rsidP="00E52AEB">
              <w:pPr>
                <w:pStyle w:val="Bibliography"/>
                <w:ind w:left="720" w:hanging="720"/>
                <w:rPr>
                  <w:noProof/>
                </w:rPr>
              </w:pPr>
              <w:r>
                <w:rPr>
                  <w:noProof/>
                </w:rPr>
                <w:t xml:space="preserve">Dickinson, K., Jankot, T., &amp; Gracon, H. (2009). </w:t>
              </w:r>
              <w:r>
                <w:rPr>
                  <w:i/>
                  <w:iCs/>
                  <w:noProof/>
                </w:rPr>
                <w:t>Sun Mentoring: 1996-2009.</w:t>
              </w:r>
              <w:r>
                <w:rPr>
                  <w:noProof/>
                </w:rPr>
                <w:t xml:space="preserve"> Menlo Park, CA: Sun Microsystems. Retrieved from http://spcoast.com/pub/Katy/SunMentoring1996-2009.smli_tr-2009-185.pdf</w:t>
              </w:r>
            </w:p>
            <w:p w14:paraId="238F8C70" w14:textId="77777777" w:rsidR="00E52AEB" w:rsidRDefault="00E52AEB" w:rsidP="00E52AEB">
              <w:pPr>
                <w:pStyle w:val="Bibliography"/>
                <w:ind w:left="720" w:hanging="720"/>
                <w:rPr>
                  <w:noProof/>
                </w:rPr>
              </w:pPr>
              <w:r>
                <w:rPr>
                  <w:noProof/>
                </w:rPr>
                <w:t xml:space="preserve">Dobbin, F., &amp; Kalev, A. (2016, July-August). </w:t>
              </w:r>
              <w:r>
                <w:rPr>
                  <w:i/>
                  <w:iCs/>
                  <w:noProof/>
                </w:rPr>
                <w:t>Why Diversity Programs Fail.</w:t>
              </w:r>
              <w:r>
                <w:rPr>
                  <w:noProof/>
                </w:rPr>
                <w:t xml:space="preserve"> Retrieved from https://www.pediatrics.umn.edu/sites/pediatrics.umn.edu/files/why_diversity_programs_fail_hbr2016.pdf</w:t>
              </w:r>
            </w:p>
            <w:p w14:paraId="550B6786" w14:textId="77777777" w:rsidR="00E52AEB" w:rsidRDefault="00E52AEB" w:rsidP="00E52AEB">
              <w:pPr>
                <w:pStyle w:val="Bibliography"/>
                <w:ind w:left="720" w:hanging="720"/>
                <w:rPr>
                  <w:noProof/>
                </w:rPr>
              </w:pPr>
              <w:r>
                <w:rPr>
                  <w:noProof/>
                </w:rPr>
                <w:t xml:space="preserve">El Hallam, H., &amp; St. Jean, E. (2016). Nurturing Entrepreneurial Learning through Mentorship. </w:t>
              </w:r>
              <w:r>
                <w:rPr>
                  <w:i/>
                  <w:iCs/>
                  <w:noProof/>
                </w:rPr>
                <w:t>Journal of Developmental Entrepreneurship</w:t>
              </w:r>
              <w:r>
                <w:rPr>
                  <w:noProof/>
                </w:rPr>
                <w:t>, 1-18.</w:t>
              </w:r>
            </w:p>
            <w:p w14:paraId="318F5A6B" w14:textId="77777777" w:rsidR="00E52AEB" w:rsidRDefault="00E52AEB" w:rsidP="00E52AEB">
              <w:pPr>
                <w:pStyle w:val="Bibliography"/>
                <w:ind w:left="720" w:hanging="720"/>
                <w:rPr>
                  <w:noProof/>
                </w:rPr>
              </w:pPr>
              <w:r>
                <w:rPr>
                  <w:noProof/>
                </w:rPr>
                <w:t xml:space="preserve">Gardiner, M., Tiggeman, M., Kearns, H., &amp; Marshall, K. (2007). Show me the money! An empirical analysis of mentoring outcomes for women in academia. </w:t>
              </w:r>
              <w:r>
                <w:rPr>
                  <w:i/>
                  <w:iCs/>
                  <w:noProof/>
                </w:rPr>
                <w:t>Higher Education Research &amp; Development</w:t>
              </w:r>
              <w:r>
                <w:rPr>
                  <w:noProof/>
                </w:rPr>
                <w:t>, 425-442.</w:t>
              </w:r>
            </w:p>
            <w:p w14:paraId="638C936F" w14:textId="77777777" w:rsidR="00E52AEB" w:rsidRDefault="00E52AEB" w:rsidP="00E52AEB">
              <w:pPr>
                <w:pStyle w:val="Bibliography"/>
                <w:ind w:left="720" w:hanging="720"/>
                <w:rPr>
                  <w:noProof/>
                </w:rPr>
              </w:pPr>
              <w:r>
                <w:rPr>
                  <w:noProof/>
                </w:rPr>
                <w:t xml:space="preserve">Goldin, C., &amp; Rouse, C. (1997). </w:t>
              </w:r>
              <w:r>
                <w:rPr>
                  <w:i/>
                  <w:iCs/>
                  <w:noProof/>
                </w:rPr>
                <w:t>Orchestrating Impartiality: The Impact of "Blind" Auditions on Female Musicians.</w:t>
              </w:r>
              <w:r>
                <w:rPr>
                  <w:noProof/>
                </w:rPr>
                <w:t xml:space="preserve"> Washington, D.C.: National Bureau of Economics Research.</w:t>
              </w:r>
            </w:p>
            <w:p w14:paraId="2300FDFD" w14:textId="77777777" w:rsidR="00E52AEB" w:rsidRDefault="00E52AEB" w:rsidP="00E52AEB">
              <w:pPr>
                <w:pStyle w:val="Bibliography"/>
                <w:ind w:left="720" w:hanging="720"/>
                <w:rPr>
                  <w:noProof/>
                </w:rPr>
              </w:pPr>
              <w:r>
                <w:rPr>
                  <w:noProof/>
                </w:rPr>
                <w:t xml:space="preserve">Holincheck, J. (2006). </w:t>
              </w:r>
              <w:r>
                <w:rPr>
                  <w:i/>
                  <w:iCs/>
                  <w:noProof/>
                </w:rPr>
                <w:t>Case Study: Workforce Analytics at Sun.</w:t>
              </w:r>
              <w:r>
                <w:rPr>
                  <w:noProof/>
                </w:rPr>
                <w:t xml:space="preserve"> Stamford, CT: Gartner, Inc. Retrieved from https://www.scribd.com/document/329835440/Workforce-Analytics-at-Sun-Microsystems</w:t>
              </w:r>
            </w:p>
            <w:p w14:paraId="781CA5A1" w14:textId="77777777" w:rsidR="00E52AEB" w:rsidRDefault="00E52AEB" w:rsidP="00E52AEB">
              <w:pPr>
                <w:pStyle w:val="Bibliography"/>
                <w:ind w:left="720" w:hanging="720"/>
                <w:rPr>
                  <w:noProof/>
                </w:rPr>
              </w:pPr>
              <w:r>
                <w:rPr>
                  <w:noProof/>
                </w:rPr>
                <w:t xml:space="preserve">Hurwitz, M., &amp; Howell, J. (2013). Measuring the Impact of High School Counselors on College Enrollment. </w:t>
              </w:r>
              <w:r>
                <w:rPr>
                  <w:i/>
                  <w:iCs/>
                  <w:noProof/>
                </w:rPr>
                <w:t>College Board Advocacy &amp; Policy Center Research Brief</w:t>
              </w:r>
              <w:r>
                <w:rPr>
                  <w:noProof/>
                </w:rPr>
                <w:t>. Retrieved from http://media.collegeboard.com/digitalServices/pdf/advocacy/policycenter/research-brief-measuring-impact-high-school-counselors-college-enrollment.pdf</w:t>
              </w:r>
            </w:p>
            <w:p w14:paraId="7E0AFFB4" w14:textId="77777777" w:rsidR="00E52AEB" w:rsidRDefault="00E52AEB" w:rsidP="00E52AEB">
              <w:pPr>
                <w:pStyle w:val="Bibliography"/>
                <w:ind w:left="720" w:hanging="720"/>
                <w:rPr>
                  <w:noProof/>
                </w:rPr>
              </w:pPr>
              <w:r>
                <w:rPr>
                  <w:noProof/>
                </w:rPr>
                <w:t xml:space="preserve">Hwaltinger, J. C., Jarmin, R. S., &amp; Miranda, J. (2010, August). </w:t>
              </w:r>
              <w:r>
                <w:rPr>
                  <w:i/>
                  <w:iCs/>
                  <w:noProof/>
                </w:rPr>
                <w:t>Who Creates Jobs? Small vs. Large vs. Young.</w:t>
              </w:r>
              <w:r>
                <w:rPr>
                  <w:noProof/>
                </w:rPr>
                <w:t xml:space="preserve"> Retrieved from NBER Working Paper Series: http://www.nber.org/papers/w16300.pdf</w:t>
              </w:r>
            </w:p>
            <w:p w14:paraId="0700A417" w14:textId="77777777" w:rsidR="00E52AEB" w:rsidRDefault="00E52AEB" w:rsidP="00E52AEB">
              <w:pPr>
                <w:pStyle w:val="Bibliography"/>
                <w:ind w:left="720" w:hanging="720"/>
                <w:rPr>
                  <w:noProof/>
                </w:rPr>
              </w:pPr>
              <w:r>
                <w:rPr>
                  <w:noProof/>
                </w:rPr>
                <w:t xml:space="preserve">Islam, M., Fremeth, A., &amp; Marcus, A. (2018). Signaling by early stage startups: US government research grants and venture capital funding. </w:t>
              </w:r>
              <w:r>
                <w:rPr>
                  <w:i/>
                  <w:iCs/>
                  <w:noProof/>
                </w:rPr>
                <w:t>Journal of Business Venturing</w:t>
              </w:r>
              <w:r>
                <w:rPr>
                  <w:noProof/>
                </w:rPr>
                <w:t>, 35-51.</w:t>
              </w:r>
            </w:p>
            <w:p w14:paraId="3EA3B809" w14:textId="77777777" w:rsidR="00E52AEB" w:rsidRDefault="00E52AEB" w:rsidP="00E52AEB">
              <w:pPr>
                <w:pStyle w:val="Bibliography"/>
                <w:ind w:left="720" w:hanging="720"/>
                <w:rPr>
                  <w:noProof/>
                </w:rPr>
              </w:pPr>
              <w:r>
                <w:rPr>
                  <w:noProof/>
                </w:rPr>
                <w:t xml:space="preserve">Jahnke, A. (n.d.). </w:t>
              </w:r>
              <w:r>
                <w:rPr>
                  <w:i/>
                  <w:iCs/>
                  <w:noProof/>
                </w:rPr>
                <w:t>Who Picks Up the Tab for Science?</w:t>
              </w:r>
              <w:r>
                <w:rPr>
                  <w:noProof/>
                </w:rPr>
                <w:t xml:space="preserve"> Retrieved from Boston University Research: http://www.bu.edu/research/articles/funding-for-scientific-research/</w:t>
              </w:r>
            </w:p>
            <w:p w14:paraId="29D7F528" w14:textId="77777777" w:rsidR="00E52AEB" w:rsidRDefault="00E52AEB" w:rsidP="00E52AEB">
              <w:pPr>
                <w:pStyle w:val="Bibliography"/>
                <w:ind w:left="720" w:hanging="720"/>
                <w:rPr>
                  <w:noProof/>
                </w:rPr>
              </w:pPr>
              <w:r>
                <w:rPr>
                  <w:noProof/>
                </w:rPr>
                <w:t xml:space="preserve">Jones, C. S., &amp; Urban, M. C. (2013). Promise and Pitfalls of a Gender-Blind Faculty Search. </w:t>
              </w:r>
              <w:r>
                <w:rPr>
                  <w:i/>
                  <w:iCs/>
                  <w:noProof/>
                </w:rPr>
                <w:t>BioScience</w:t>
              </w:r>
              <w:r>
                <w:rPr>
                  <w:noProof/>
                </w:rPr>
                <w:t>, 611-612.</w:t>
              </w:r>
            </w:p>
            <w:p w14:paraId="5CE4C8BC" w14:textId="77777777" w:rsidR="00E52AEB" w:rsidRDefault="00E52AEB" w:rsidP="00E52AEB">
              <w:pPr>
                <w:pStyle w:val="Bibliography"/>
                <w:ind w:left="720" w:hanging="720"/>
                <w:rPr>
                  <w:noProof/>
                </w:rPr>
              </w:pPr>
              <w:r>
                <w:rPr>
                  <w:noProof/>
                </w:rPr>
                <w:t xml:space="preserve">Kapor, A. (2016). </w:t>
              </w:r>
              <w:r>
                <w:rPr>
                  <w:i/>
                  <w:iCs/>
                  <w:noProof/>
                </w:rPr>
                <w:t>Distributional Effects of Race-Blind Affirmative Action.</w:t>
              </w:r>
              <w:r>
                <w:rPr>
                  <w:noProof/>
                </w:rPr>
                <w:t xml:space="preserve"> New York, NY: Columbia University Department of Economics.</w:t>
              </w:r>
            </w:p>
            <w:p w14:paraId="4FF5BFE5" w14:textId="77777777" w:rsidR="00E52AEB" w:rsidRDefault="00E52AEB" w:rsidP="00E52AEB">
              <w:pPr>
                <w:pStyle w:val="Bibliography"/>
                <w:ind w:left="720" w:hanging="720"/>
                <w:rPr>
                  <w:noProof/>
                </w:rPr>
              </w:pPr>
              <w:r>
                <w:rPr>
                  <w:noProof/>
                </w:rPr>
                <w:t xml:space="preserve">Keller, M. R., &amp; Block, F. (2012). Explaining the transformation in the US innovation system: the impact of a small government program. </w:t>
              </w:r>
              <w:r>
                <w:rPr>
                  <w:i/>
                  <w:iCs/>
                  <w:noProof/>
                </w:rPr>
                <w:t>Socio-Economic Review</w:t>
              </w:r>
              <w:r>
                <w:rPr>
                  <w:noProof/>
                </w:rPr>
                <w:t>, 629-656.</w:t>
              </w:r>
            </w:p>
            <w:p w14:paraId="21CF87BD" w14:textId="77777777" w:rsidR="00E52AEB" w:rsidRDefault="00E52AEB" w:rsidP="00E52AEB">
              <w:pPr>
                <w:pStyle w:val="Bibliography"/>
                <w:ind w:left="720" w:hanging="720"/>
                <w:rPr>
                  <w:noProof/>
                </w:rPr>
              </w:pPr>
              <w:r>
                <w:rPr>
                  <w:noProof/>
                </w:rPr>
                <w:t xml:space="preserve">Lewis, V., Martina, C., McDermott, M., Trief, P., Goodman, S., Morse, G., &amp; ...Ryan, R. (2016). A Randomized Controlled Trial of Mentoring Interventions for Underrepresented Minorities. </w:t>
              </w:r>
              <w:r>
                <w:rPr>
                  <w:i/>
                  <w:iCs/>
                  <w:noProof/>
                </w:rPr>
                <w:t>Academic Medicine</w:t>
              </w:r>
              <w:r>
                <w:rPr>
                  <w:noProof/>
                </w:rPr>
                <w:t>, 994–1001.</w:t>
              </w:r>
            </w:p>
            <w:p w14:paraId="31972571" w14:textId="77777777" w:rsidR="00E52AEB" w:rsidRDefault="00E52AEB" w:rsidP="00E52AEB">
              <w:pPr>
                <w:pStyle w:val="Bibliography"/>
                <w:ind w:left="720" w:hanging="720"/>
                <w:rPr>
                  <w:noProof/>
                </w:rPr>
              </w:pPr>
              <w:r>
                <w:rPr>
                  <w:noProof/>
                </w:rPr>
                <w:t xml:space="preserve">Link, A. N., &amp; Scott, J. T. (2010). Government as entrepreneur: Evaluating the commercialization success of SBIR projects. </w:t>
              </w:r>
              <w:r>
                <w:rPr>
                  <w:i/>
                  <w:iCs/>
                  <w:noProof/>
                </w:rPr>
                <w:t>Research Policy</w:t>
              </w:r>
              <w:r>
                <w:rPr>
                  <w:noProof/>
                </w:rPr>
                <w:t>, 589-601.</w:t>
              </w:r>
            </w:p>
            <w:p w14:paraId="0E843A58" w14:textId="77777777" w:rsidR="00E52AEB" w:rsidRDefault="00E52AEB" w:rsidP="00E52AEB">
              <w:pPr>
                <w:pStyle w:val="Bibliography"/>
                <w:ind w:left="720" w:hanging="720"/>
                <w:rPr>
                  <w:noProof/>
                </w:rPr>
              </w:pPr>
              <w:r>
                <w:rPr>
                  <w:noProof/>
                </w:rPr>
                <w:t xml:space="preserve">Link, A. N., &amp; Scott, J. T. (2012). </w:t>
              </w:r>
              <w:r>
                <w:rPr>
                  <w:i/>
                  <w:iCs/>
                  <w:noProof/>
                </w:rPr>
                <w:t>Employment Growth from Public Support of Innovation in Small Firms.</w:t>
              </w:r>
              <w:r>
                <w:rPr>
                  <w:noProof/>
                </w:rPr>
                <w:t xml:space="preserve"> Kalamazoo, MI: W.E. Upjohn Institute for Employment Research.</w:t>
              </w:r>
            </w:p>
            <w:p w14:paraId="01BEF0BA" w14:textId="77777777" w:rsidR="00E52AEB" w:rsidRDefault="00E52AEB" w:rsidP="00E52AEB">
              <w:pPr>
                <w:pStyle w:val="Bibliography"/>
                <w:ind w:left="720" w:hanging="720"/>
                <w:rPr>
                  <w:noProof/>
                </w:rPr>
              </w:pPr>
              <w:r>
                <w:rPr>
                  <w:noProof/>
                </w:rPr>
                <w:t xml:space="preserve">management-mentors.com. (2016, June 18). </w:t>
              </w:r>
              <w:r>
                <w:rPr>
                  <w:i/>
                  <w:iCs/>
                  <w:noProof/>
                </w:rPr>
                <w:t>How to Start a Mentoring Program: The Budget Conversation.</w:t>
              </w:r>
              <w:r>
                <w:rPr>
                  <w:noProof/>
                </w:rPr>
                <w:t xml:space="preserve"> Retrieved from Management Mentors: https://www.management-mentors.com/about/corporate-mentoring-matters-blog/how-to-start-a-mentoring-program-the-budget-conversation</w:t>
              </w:r>
            </w:p>
            <w:p w14:paraId="1525D03D" w14:textId="77777777" w:rsidR="00E52AEB" w:rsidRDefault="00E52AEB" w:rsidP="00E52AEB">
              <w:pPr>
                <w:pStyle w:val="Bibliography"/>
                <w:ind w:left="720" w:hanging="720"/>
                <w:rPr>
                  <w:noProof/>
                </w:rPr>
              </w:pPr>
              <w:r>
                <w:rPr>
                  <w:noProof/>
                </w:rPr>
                <w:t xml:space="preserve">Nathan, M., &amp; Lee, N. (2013). Cultural Diversity, Innovation, and Entrepreneurship: Firm-level Evidence from London. </w:t>
              </w:r>
              <w:r>
                <w:rPr>
                  <w:i/>
                  <w:iCs/>
                  <w:noProof/>
                </w:rPr>
                <w:t>Economic Geography</w:t>
              </w:r>
              <w:r>
                <w:rPr>
                  <w:noProof/>
                </w:rPr>
                <w:t>, 367–394.</w:t>
              </w:r>
            </w:p>
            <w:p w14:paraId="66B25E45" w14:textId="77777777" w:rsidR="00E52AEB" w:rsidRDefault="00E52AEB" w:rsidP="00E52AEB">
              <w:pPr>
                <w:pStyle w:val="Bibliography"/>
                <w:ind w:left="720" w:hanging="720"/>
                <w:rPr>
                  <w:noProof/>
                </w:rPr>
              </w:pPr>
              <w:r>
                <w:rPr>
                  <w:noProof/>
                </w:rPr>
                <w:t xml:space="preserve">National Academies of Science, Engineering, and Medicine. (2014). </w:t>
              </w:r>
              <w:r>
                <w:rPr>
                  <w:i/>
                  <w:iCs/>
                  <w:noProof/>
                </w:rPr>
                <w:t>SBIR at Department of Defense.</w:t>
              </w:r>
              <w:r>
                <w:rPr>
                  <w:noProof/>
                </w:rPr>
                <w:t xml:space="preserve"> Washington D.C.: National Academies Press.</w:t>
              </w:r>
            </w:p>
            <w:p w14:paraId="63D7710E" w14:textId="77777777" w:rsidR="00E52AEB" w:rsidRDefault="00E52AEB" w:rsidP="00E52AEB">
              <w:pPr>
                <w:pStyle w:val="Bibliography"/>
                <w:ind w:left="720" w:hanging="720"/>
                <w:rPr>
                  <w:noProof/>
                </w:rPr>
              </w:pPr>
              <w:r>
                <w:rPr>
                  <w:noProof/>
                </w:rPr>
                <w:t xml:space="preserve">National Academies of Science, Engineering, and Medicine. (2015). </w:t>
              </w:r>
              <w:r>
                <w:rPr>
                  <w:i/>
                  <w:iCs/>
                  <w:noProof/>
                </w:rPr>
                <w:t>SBIR at the National Science Foundation.</w:t>
              </w:r>
              <w:r>
                <w:rPr>
                  <w:noProof/>
                </w:rPr>
                <w:t xml:space="preserve"> Washington D.C.: National Academies Press.</w:t>
              </w:r>
            </w:p>
            <w:p w14:paraId="5B1906D1" w14:textId="77777777" w:rsidR="00E52AEB" w:rsidRDefault="00E52AEB" w:rsidP="00E52AEB">
              <w:pPr>
                <w:pStyle w:val="Bibliography"/>
                <w:ind w:left="720" w:hanging="720"/>
                <w:rPr>
                  <w:noProof/>
                </w:rPr>
              </w:pPr>
              <w:r>
                <w:rPr>
                  <w:noProof/>
                </w:rPr>
                <w:t xml:space="preserve">National Academies of Science, Engineering, and Medicine. (2015). </w:t>
              </w:r>
              <w:r>
                <w:rPr>
                  <w:i/>
                  <w:iCs/>
                  <w:noProof/>
                </w:rPr>
                <w:t>SBIR/STTR at the National Institutes of Health.</w:t>
              </w:r>
              <w:r>
                <w:rPr>
                  <w:noProof/>
                </w:rPr>
                <w:t xml:space="preserve"> Washington D.C.: National Academies Press.</w:t>
              </w:r>
            </w:p>
            <w:p w14:paraId="6A276CDF" w14:textId="77777777" w:rsidR="00E52AEB" w:rsidRDefault="00E52AEB" w:rsidP="00E52AEB">
              <w:pPr>
                <w:pStyle w:val="Bibliography"/>
                <w:ind w:left="720" w:hanging="720"/>
                <w:rPr>
                  <w:noProof/>
                </w:rPr>
              </w:pPr>
              <w:r>
                <w:rPr>
                  <w:noProof/>
                </w:rPr>
                <w:t xml:space="preserve">National Academies of Science, Engineering, and Medicine. (2016). </w:t>
              </w:r>
              <w:r>
                <w:rPr>
                  <w:i/>
                  <w:iCs/>
                  <w:noProof/>
                </w:rPr>
                <w:t>SBIR at NASA.</w:t>
              </w:r>
              <w:r>
                <w:rPr>
                  <w:noProof/>
                </w:rPr>
                <w:t xml:space="preserve"> Washington D.C.: National Academies Press. Retrieved from National Academies Press.</w:t>
              </w:r>
            </w:p>
            <w:p w14:paraId="058884E7" w14:textId="77777777" w:rsidR="00E52AEB" w:rsidRDefault="00E52AEB" w:rsidP="00E52AEB">
              <w:pPr>
                <w:pStyle w:val="Bibliography"/>
                <w:ind w:left="720" w:hanging="720"/>
                <w:rPr>
                  <w:noProof/>
                </w:rPr>
              </w:pPr>
              <w:r>
                <w:rPr>
                  <w:noProof/>
                </w:rPr>
                <w:t xml:space="preserve">National Academies of Science, Engineering, and Medicine. (2016). </w:t>
              </w:r>
              <w:r>
                <w:rPr>
                  <w:i/>
                  <w:iCs/>
                  <w:noProof/>
                </w:rPr>
                <w:t>SBIR/STTR at the Department of Energy.</w:t>
              </w:r>
              <w:r>
                <w:rPr>
                  <w:noProof/>
                </w:rPr>
                <w:t xml:space="preserve"> Washington D.C.: National Academies Press.</w:t>
              </w:r>
            </w:p>
            <w:p w14:paraId="615F35E2" w14:textId="77777777" w:rsidR="00E52AEB" w:rsidRDefault="00E52AEB" w:rsidP="00E52AEB">
              <w:pPr>
                <w:pStyle w:val="Bibliography"/>
                <w:ind w:left="720" w:hanging="720"/>
                <w:rPr>
                  <w:noProof/>
                </w:rPr>
              </w:pPr>
              <w:r>
                <w:rPr>
                  <w:noProof/>
                </w:rPr>
                <w:t xml:space="preserve">National Academies of Science, Engineering, and Medicine. (2017). </w:t>
              </w:r>
              <w:r>
                <w:rPr>
                  <w:i/>
                  <w:iCs/>
                  <w:noProof/>
                </w:rPr>
                <w:t>Innovations in Federal Statistics: Combining Data Sources While Protecting Privacy.</w:t>
              </w:r>
              <w:r>
                <w:rPr>
                  <w:noProof/>
                </w:rPr>
                <w:t xml:space="preserve"> Washington, D.C.: National Academies Press.</w:t>
              </w:r>
            </w:p>
            <w:p w14:paraId="1CA30023" w14:textId="77777777" w:rsidR="00E52AEB" w:rsidRDefault="00E52AEB" w:rsidP="00E52AEB">
              <w:pPr>
                <w:pStyle w:val="Bibliography"/>
                <w:ind w:left="720" w:hanging="720"/>
                <w:rPr>
                  <w:noProof/>
                </w:rPr>
              </w:pPr>
              <w:r>
                <w:rPr>
                  <w:noProof/>
                </w:rPr>
                <w:t xml:space="preserve">National Academies of Sciences, Engineering, and Medicine. (2015). </w:t>
              </w:r>
              <w:r>
                <w:rPr>
                  <w:i/>
                  <w:iCs/>
                  <w:noProof/>
                </w:rPr>
                <w:t>SBIR/STTR at the National Institutes of Health.</w:t>
              </w:r>
              <w:r>
                <w:rPr>
                  <w:noProof/>
                </w:rPr>
                <w:t xml:space="preserve"> Washington, D.C.: The National Academies Press.</w:t>
              </w:r>
            </w:p>
            <w:p w14:paraId="3448FACF" w14:textId="77777777" w:rsidR="00E52AEB" w:rsidRDefault="00E52AEB" w:rsidP="00E52AEB">
              <w:pPr>
                <w:pStyle w:val="Bibliography"/>
                <w:ind w:left="720" w:hanging="720"/>
                <w:rPr>
                  <w:noProof/>
                </w:rPr>
              </w:pPr>
              <w:r>
                <w:rPr>
                  <w:noProof/>
                </w:rPr>
                <w:t xml:space="preserve">National Institutes of Health. (2018, 4 12). </w:t>
              </w:r>
              <w:r>
                <w:rPr>
                  <w:i/>
                  <w:iCs/>
                  <w:noProof/>
                </w:rPr>
                <w:t>Applicant Assistance Program</w:t>
              </w:r>
              <w:r>
                <w:rPr>
                  <w:noProof/>
                </w:rPr>
                <w:t>. Retrieved from Applicant Assistance Program: http://www.dawnbreaker.com/aap/</w:t>
              </w:r>
            </w:p>
            <w:p w14:paraId="6ECAA499" w14:textId="77777777" w:rsidR="00E52AEB" w:rsidRDefault="00E52AEB" w:rsidP="00E52AEB">
              <w:pPr>
                <w:pStyle w:val="Bibliography"/>
                <w:ind w:left="720" w:hanging="720"/>
                <w:rPr>
                  <w:noProof/>
                </w:rPr>
              </w:pPr>
              <w:r>
                <w:rPr>
                  <w:noProof/>
                </w:rPr>
                <w:t xml:space="preserve">National Institutes of Health. (2018, January 23). </w:t>
              </w:r>
              <w:r>
                <w:rPr>
                  <w:i/>
                  <w:iCs/>
                  <w:noProof/>
                </w:rPr>
                <w:t>NIH SBIR/STTR Award Data.</w:t>
              </w:r>
              <w:r>
                <w:rPr>
                  <w:noProof/>
                </w:rPr>
                <w:t xml:space="preserve"> Retrieved from National Institutes of Health: https://sbir.nih.gov/statistics/award-data</w:t>
              </w:r>
            </w:p>
            <w:p w14:paraId="6F1973C5" w14:textId="77777777" w:rsidR="00E52AEB" w:rsidRDefault="00E52AEB" w:rsidP="00E52AEB">
              <w:pPr>
                <w:pStyle w:val="Bibliography"/>
                <w:ind w:left="720" w:hanging="720"/>
                <w:rPr>
                  <w:noProof/>
                </w:rPr>
              </w:pPr>
              <w:r>
                <w:rPr>
                  <w:noProof/>
                </w:rPr>
                <w:t xml:space="preserve">National Science Foundation. (2006). </w:t>
              </w:r>
              <w:r>
                <w:rPr>
                  <w:i/>
                  <w:iCs/>
                  <w:noProof/>
                </w:rPr>
                <w:t>ADVANCE Leadership Award: CeMENT: Workshops for Female Untenured Faculty in Economics.</w:t>
              </w:r>
              <w:r>
                <w:rPr>
                  <w:noProof/>
                </w:rPr>
                <w:t xml:space="preserve"> Retrieved from National Science Foundation: https://www.nsf.gov/awardsearch/showAward?AWD_ID=0317755</w:t>
              </w:r>
            </w:p>
            <w:p w14:paraId="3E7B45E0" w14:textId="77777777" w:rsidR="00E52AEB" w:rsidRDefault="00E52AEB" w:rsidP="00E52AEB">
              <w:pPr>
                <w:pStyle w:val="Bibliography"/>
                <w:ind w:left="720" w:hanging="720"/>
                <w:rPr>
                  <w:noProof/>
                </w:rPr>
              </w:pPr>
              <w:r>
                <w:rPr>
                  <w:noProof/>
                </w:rPr>
                <w:t xml:space="preserve">National Science Foundation. (2018, April 19). </w:t>
              </w:r>
              <w:r>
                <w:rPr>
                  <w:i/>
                  <w:iCs/>
                  <w:noProof/>
                </w:rPr>
                <w:t>About NSF.</w:t>
              </w:r>
              <w:r>
                <w:rPr>
                  <w:noProof/>
                </w:rPr>
                <w:t xml:space="preserve"> Retrieved from National Science Foundation: https://www.nsf.gov/about/</w:t>
              </w:r>
            </w:p>
            <w:p w14:paraId="1A347F37" w14:textId="77777777" w:rsidR="00E52AEB" w:rsidRDefault="00E52AEB" w:rsidP="00E52AEB">
              <w:pPr>
                <w:pStyle w:val="Bibliography"/>
                <w:ind w:left="720" w:hanging="720"/>
                <w:rPr>
                  <w:noProof/>
                </w:rPr>
              </w:pPr>
              <w:r>
                <w:rPr>
                  <w:noProof/>
                </w:rPr>
                <w:t xml:space="preserve">National Science Foundation, N. C. (2017). </w:t>
              </w:r>
              <w:r>
                <w:rPr>
                  <w:i/>
                  <w:iCs/>
                  <w:noProof/>
                </w:rPr>
                <w:t>Women, Minorities, and Persons with Disabilities in Science and Engineering: 2017.</w:t>
              </w:r>
              <w:r>
                <w:rPr>
                  <w:noProof/>
                </w:rPr>
                <w:t xml:space="preserve"> Arlington, VA: National Science Foundation. Retrieved from Women, Minorities, and Persons with Disabilities in Science and Engineering: www.nsf.gov/statistics/wmpd/</w:t>
              </w:r>
            </w:p>
            <w:p w14:paraId="6B01167A" w14:textId="77777777" w:rsidR="00E52AEB" w:rsidRDefault="00E52AEB" w:rsidP="00E52AEB">
              <w:pPr>
                <w:pStyle w:val="Bibliography"/>
                <w:ind w:left="720" w:hanging="720"/>
                <w:rPr>
                  <w:noProof/>
                </w:rPr>
              </w:pPr>
              <w:r>
                <w:rPr>
                  <w:noProof/>
                </w:rPr>
                <w:t xml:space="preserve">Niebuhr, A. (2010). Migration and innovation: Does cultural diversity matter for regional R&amp;D activity? </w:t>
              </w:r>
              <w:r>
                <w:rPr>
                  <w:i/>
                  <w:iCs/>
                  <w:noProof/>
                </w:rPr>
                <w:t>Regional Science</w:t>
              </w:r>
              <w:r>
                <w:rPr>
                  <w:noProof/>
                </w:rPr>
                <w:t>, 564-582.</w:t>
              </w:r>
            </w:p>
            <w:p w14:paraId="23C83AB0" w14:textId="77777777" w:rsidR="00E52AEB" w:rsidRDefault="00E52AEB" w:rsidP="00E52AEB">
              <w:pPr>
                <w:pStyle w:val="Bibliography"/>
                <w:ind w:left="720" w:hanging="720"/>
                <w:rPr>
                  <w:noProof/>
                </w:rPr>
              </w:pPr>
              <w:r>
                <w:rPr>
                  <w:noProof/>
                </w:rPr>
                <w:t>O'Gwin, C. (2018, April 5). SBIR/STTR Commercialization &amp; Outreach Assistance Program Manager at U.S. Department of Energy and Phase 0 Program. (T. Fergusson, Interviewer)</w:t>
              </w:r>
            </w:p>
            <w:p w14:paraId="538028DC" w14:textId="77777777" w:rsidR="00E52AEB" w:rsidRDefault="00E52AEB" w:rsidP="00E52AEB">
              <w:pPr>
                <w:pStyle w:val="Bibliography"/>
                <w:ind w:left="720" w:hanging="720"/>
                <w:rPr>
                  <w:noProof/>
                </w:rPr>
              </w:pPr>
              <w:r>
                <w:rPr>
                  <w:noProof/>
                </w:rPr>
                <w:t xml:space="preserve">Portnoy, M. E. (2017, June 1). </w:t>
              </w:r>
              <w:r>
                <w:rPr>
                  <w:i/>
                  <w:iCs/>
                  <w:noProof/>
                </w:rPr>
                <w:t>SBIR/STTR Reauthorization Act Of 2011: NIH Implementation Of Key Changes (What to Expect and When).</w:t>
              </w:r>
              <w:r>
                <w:rPr>
                  <w:noProof/>
                </w:rPr>
                <w:t xml:space="preserve"> Retrieved from National Institutes of Health: https://sbir.nih.gov/reauthorization</w:t>
              </w:r>
            </w:p>
            <w:p w14:paraId="76AC5F3A" w14:textId="77777777" w:rsidR="00E52AEB" w:rsidRDefault="00E52AEB" w:rsidP="00E52AEB">
              <w:pPr>
                <w:pStyle w:val="Bibliography"/>
                <w:ind w:left="720" w:hanging="720"/>
                <w:rPr>
                  <w:noProof/>
                </w:rPr>
              </w:pPr>
              <w:r>
                <w:rPr>
                  <w:noProof/>
                </w:rPr>
                <w:t xml:space="preserve">Ragins, B., Ehrhardt, K., Lyness, K., Murphy, D., &amp; Capman, J. (2017). Anchoring Relationships at Work: High-Quality Mentors and Other Supportive Work Relationships as Buffers to Ambient Racial Discrimination. </w:t>
              </w:r>
              <w:r>
                <w:rPr>
                  <w:i/>
                  <w:iCs/>
                  <w:noProof/>
                </w:rPr>
                <w:t>Personnel Psychology</w:t>
              </w:r>
              <w:r>
                <w:rPr>
                  <w:noProof/>
                </w:rPr>
                <w:t>, 211-256.</w:t>
              </w:r>
            </w:p>
            <w:p w14:paraId="4DCE3612" w14:textId="77777777" w:rsidR="00E52AEB" w:rsidRDefault="00E52AEB" w:rsidP="00E52AEB">
              <w:pPr>
                <w:pStyle w:val="Bibliography"/>
                <w:ind w:left="720" w:hanging="720"/>
                <w:rPr>
                  <w:noProof/>
                </w:rPr>
              </w:pPr>
              <w:r>
                <w:rPr>
                  <w:noProof/>
                </w:rPr>
                <w:t xml:space="preserve">SBIR. (2018, January 31). </w:t>
              </w:r>
              <w:r>
                <w:rPr>
                  <w:i/>
                  <w:iCs/>
                  <w:noProof/>
                </w:rPr>
                <w:t>About SBIR</w:t>
              </w:r>
              <w:r>
                <w:rPr>
                  <w:noProof/>
                </w:rPr>
                <w:t>. Retrieved from SBIR-STTR: America's Seed Fund: https://www.sbir.gov/about/about-sbir</w:t>
              </w:r>
            </w:p>
            <w:p w14:paraId="7AFD3012" w14:textId="77777777" w:rsidR="00E52AEB" w:rsidRDefault="00E52AEB" w:rsidP="00E52AEB">
              <w:pPr>
                <w:pStyle w:val="Bibliography"/>
                <w:ind w:left="720" w:hanging="720"/>
                <w:rPr>
                  <w:noProof/>
                </w:rPr>
              </w:pPr>
              <w:r>
                <w:rPr>
                  <w:noProof/>
                </w:rPr>
                <w:t xml:space="preserve">SBIR. (n.d.). </w:t>
              </w:r>
              <w:r>
                <w:rPr>
                  <w:i/>
                  <w:iCs/>
                  <w:noProof/>
                </w:rPr>
                <w:t>Award Summary by Year.</w:t>
              </w:r>
              <w:r>
                <w:rPr>
                  <w:noProof/>
                </w:rPr>
                <w:t xml:space="preserve"> Washington, D.C.: SBIR. Retrieved from https://www.sbir.gov/analytics-dashboard?agency_tid%5B%5D=105729</w:t>
              </w:r>
            </w:p>
            <w:p w14:paraId="5E2A1314" w14:textId="77777777" w:rsidR="00E52AEB" w:rsidRDefault="00E52AEB" w:rsidP="00E52AEB">
              <w:pPr>
                <w:pStyle w:val="Bibliography"/>
                <w:ind w:left="720" w:hanging="720"/>
                <w:rPr>
                  <w:noProof/>
                </w:rPr>
              </w:pPr>
              <w:r>
                <w:rPr>
                  <w:noProof/>
                </w:rPr>
                <w:t xml:space="preserve">Self, W. T., Mitchell, G., Mellers, B. A., Tetlock, P. E., &amp; Hildreth, J. D. (2015, December 14). </w:t>
              </w:r>
              <w:r>
                <w:rPr>
                  <w:i/>
                  <w:iCs/>
                  <w:noProof/>
                </w:rPr>
                <w:t>Balancing Fairness and Efficiency: The Impact of Identity-Blind and Identity-Conscious Accountability on Applicant Screening.</w:t>
              </w:r>
              <w:r>
                <w:rPr>
                  <w:noProof/>
                </w:rPr>
                <w:t xml:space="preserve"> doi:10.1371/journal.pone.0145208</w:t>
              </w:r>
            </w:p>
            <w:p w14:paraId="0F2ADFE1" w14:textId="77777777" w:rsidR="00E52AEB" w:rsidRDefault="00E52AEB" w:rsidP="00E52AEB">
              <w:pPr>
                <w:pStyle w:val="Bibliography"/>
                <w:ind w:left="720" w:hanging="720"/>
                <w:rPr>
                  <w:noProof/>
                </w:rPr>
              </w:pPr>
              <w:r>
                <w:rPr>
                  <w:noProof/>
                </w:rPr>
                <w:t>Small Business Administration. (2014, February 24). Small Business Innovation Research Program (SBIR) Policy Directive. Washington, D.C., United States.</w:t>
              </w:r>
            </w:p>
            <w:p w14:paraId="7ADB66A5" w14:textId="77777777" w:rsidR="00E52AEB" w:rsidRDefault="00E52AEB" w:rsidP="00E52AEB">
              <w:pPr>
                <w:pStyle w:val="Bibliography"/>
                <w:ind w:left="720" w:hanging="720"/>
                <w:rPr>
                  <w:noProof/>
                </w:rPr>
              </w:pPr>
              <w:r>
                <w:rPr>
                  <w:noProof/>
                </w:rPr>
                <w:t xml:space="preserve">Small Business Administration. (n.d.). </w:t>
              </w:r>
              <w:r>
                <w:rPr>
                  <w:i/>
                  <w:iCs/>
                  <w:noProof/>
                </w:rPr>
                <w:t>Mission</w:t>
              </w:r>
              <w:r>
                <w:rPr>
                  <w:noProof/>
                </w:rPr>
                <w:t>. Retrieved from Small Business Administration: https://www.sba.gov/about-sba/what-we-do/mission</w:t>
              </w:r>
            </w:p>
            <w:p w14:paraId="4DFDB2B7" w14:textId="77777777" w:rsidR="00E52AEB" w:rsidRDefault="00E52AEB" w:rsidP="00E52AEB">
              <w:pPr>
                <w:pStyle w:val="Bibliography"/>
                <w:ind w:left="720" w:hanging="720"/>
                <w:rPr>
                  <w:noProof/>
                </w:rPr>
              </w:pPr>
              <w:r>
                <w:rPr>
                  <w:noProof/>
                </w:rPr>
                <w:t xml:space="preserve">Small Business Innovation Research Program. (n.d.). </w:t>
              </w:r>
              <w:r>
                <w:rPr>
                  <w:i/>
                  <w:iCs/>
                  <w:noProof/>
                </w:rPr>
                <w:t>METHOD OF SELECTION AND EVALUATION CRITERIA.</w:t>
              </w:r>
              <w:r>
                <w:rPr>
                  <w:noProof/>
                </w:rPr>
                <w:t xml:space="preserve"> Washington, D.C.: Small Business Innovation Research Program. Retrieved from SBIR: https://www.sbir.gov/sbirsearch/detail/358864</w:t>
              </w:r>
            </w:p>
            <w:p w14:paraId="18BDEA2E" w14:textId="77777777" w:rsidR="00E52AEB" w:rsidRDefault="00E52AEB" w:rsidP="00E52AEB">
              <w:pPr>
                <w:pStyle w:val="Bibliography"/>
                <w:ind w:left="720" w:hanging="720"/>
                <w:rPr>
                  <w:noProof/>
                </w:rPr>
              </w:pPr>
              <w:r>
                <w:rPr>
                  <w:noProof/>
                </w:rPr>
                <w:t xml:space="preserve">Smith, J. W., Smith, W. J., &amp; Markham, S. E. (2000). Diversity Issues in Mentoring Academic Faculty. </w:t>
              </w:r>
              <w:r>
                <w:rPr>
                  <w:i/>
                  <w:iCs/>
                  <w:noProof/>
                </w:rPr>
                <w:t>Journal of Career Development</w:t>
              </w:r>
              <w:r>
                <w:rPr>
                  <w:noProof/>
                </w:rPr>
                <w:t>, 251-262.</w:t>
              </w:r>
            </w:p>
            <w:p w14:paraId="48CD9611" w14:textId="77777777" w:rsidR="00E52AEB" w:rsidRDefault="00E52AEB" w:rsidP="00E52AEB">
              <w:pPr>
                <w:pStyle w:val="Bibliography"/>
                <w:ind w:left="720" w:hanging="720"/>
                <w:rPr>
                  <w:noProof/>
                </w:rPr>
              </w:pPr>
              <w:r>
                <w:rPr>
                  <w:noProof/>
                </w:rPr>
                <w:t xml:space="preserve">Solans-Domenech, M., Guillamon, I., Ribera, A., Ferreira-Gonzalez, I., Carrion, C., Permanyer-Miralda, G., &amp; Pons, J. M. (2017). Blinding applicants in a first-stage peer-review process of biomedical research grants: An observational study. </w:t>
              </w:r>
              <w:r>
                <w:rPr>
                  <w:i/>
                  <w:iCs/>
                  <w:noProof/>
                </w:rPr>
                <w:t>Research Evaluation</w:t>
              </w:r>
              <w:r>
                <w:rPr>
                  <w:noProof/>
                </w:rPr>
                <w:t>, 181–189.</w:t>
              </w:r>
            </w:p>
            <w:p w14:paraId="1202DC3A" w14:textId="77777777" w:rsidR="00E52AEB" w:rsidRDefault="00E52AEB" w:rsidP="00E52AEB">
              <w:pPr>
                <w:pStyle w:val="Bibliography"/>
                <w:ind w:left="720" w:hanging="720"/>
                <w:rPr>
                  <w:noProof/>
                </w:rPr>
              </w:pPr>
              <w:r>
                <w:rPr>
                  <w:noProof/>
                </w:rPr>
                <w:t xml:space="preserve">Tricco, A., Thomas, S. M., Antonio, J., &amp; Straus, S. E. (2017). Strategies to Prevent or Reduce Gender Bias in Peer Review of Research Grants: A Rapid Scoping Review. </w:t>
              </w:r>
              <w:r>
                <w:rPr>
                  <w:i/>
                  <w:iCs/>
                  <w:noProof/>
                </w:rPr>
                <w:t>PLoS One</w:t>
              </w:r>
              <w:r>
                <w:rPr>
                  <w:noProof/>
                </w:rPr>
                <w:t>. doi:10.1371/journal.pone.0169718</w:t>
              </w:r>
            </w:p>
            <w:p w14:paraId="12C74C94" w14:textId="77777777" w:rsidR="00E52AEB" w:rsidRDefault="00E52AEB" w:rsidP="00E52AEB">
              <w:pPr>
                <w:pStyle w:val="Bibliography"/>
                <w:ind w:left="720" w:hanging="720"/>
                <w:rPr>
                  <w:noProof/>
                </w:rPr>
              </w:pPr>
              <w:r>
                <w:rPr>
                  <w:noProof/>
                </w:rPr>
                <w:t xml:space="preserve">United States Congress. (2016). </w:t>
              </w:r>
              <w:r>
                <w:rPr>
                  <w:i/>
                  <w:iCs/>
                  <w:noProof/>
                </w:rPr>
                <w:t>Reauthorization of the SBIR/STTR Program: The Importance of Small Business Innovation to National and Economic Security.</w:t>
              </w:r>
              <w:r>
                <w:rPr>
                  <w:noProof/>
                </w:rPr>
                <w:t xml:space="preserve"> Washington, D.C.: Committee on Small Business and Entrepreneurship.</w:t>
              </w:r>
            </w:p>
            <w:p w14:paraId="02D18364" w14:textId="77777777" w:rsidR="00E52AEB" w:rsidRDefault="00E52AEB" w:rsidP="00E52AEB">
              <w:pPr>
                <w:pStyle w:val="Bibliography"/>
                <w:ind w:left="720" w:hanging="720"/>
                <w:rPr>
                  <w:noProof/>
                </w:rPr>
              </w:pPr>
              <w:r>
                <w:rPr>
                  <w:noProof/>
                </w:rPr>
                <w:t xml:space="preserve">United States Department of Education. (2011, September 7). </w:t>
              </w:r>
              <w:r>
                <w:rPr>
                  <w:i/>
                  <w:iCs/>
                  <w:noProof/>
                </w:rPr>
                <w:t>Talent Search Program</w:t>
              </w:r>
              <w:r>
                <w:rPr>
                  <w:noProof/>
                </w:rPr>
                <w:t>. Retrieved from US Department of Education: https://www2.ed.gov/programs/triotalent/faq.html#q3</w:t>
              </w:r>
            </w:p>
            <w:p w14:paraId="3AAA3A97" w14:textId="77777777" w:rsidR="00E52AEB" w:rsidRDefault="00E52AEB" w:rsidP="00E52AEB">
              <w:pPr>
                <w:pStyle w:val="Bibliography"/>
                <w:ind w:left="720" w:hanging="720"/>
                <w:rPr>
                  <w:noProof/>
                </w:rPr>
              </w:pPr>
              <w:r>
                <w:rPr>
                  <w:noProof/>
                </w:rPr>
                <w:t xml:space="preserve">University of Rochester. (n.d.). </w:t>
              </w:r>
              <w:r>
                <w:rPr>
                  <w:i/>
                  <w:iCs/>
                  <w:noProof/>
                </w:rPr>
                <w:t>What is Technology Transfer?</w:t>
              </w:r>
              <w:r>
                <w:rPr>
                  <w:noProof/>
                </w:rPr>
                <w:t xml:space="preserve"> Retrieved from URVentures: http://www.rochester.edu/ventures/about/what-is-technology-transfer/</w:t>
              </w:r>
            </w:p>
            <w:p w14:paraId="2F969397" w14:textId="77777777" w:rsidR="00E52AEB" w:rsidRDefault="00E52AEB" w:rsidP="00E52AEB">
              <w:pPr>
                <w:pStyle w:val="Bibliography"/>
                <w:ind w:left="720" w:hanging="720"/>
                <w:rPr>
                  <w:noProof/>
                </w:rPr>
              </w:pPr>
              <w:r>
                <w:rPr>
                  <w:noProof/>
                </w:rPr>
                <w:t xml:space="preserve">Williams, C. L., Kilanski, K., &amp; Muller, C. (2014). Corporate Diversity Programs and Gender Inequality in the Oil and Gas Industry. </w:t>
              </w:r>
              <w:r>
                <w:rPr>
                  <w:i/>
                  <w:iCs/>
                  <w:noProof/>
                </w:rPr>
                <w:t>Work and Occupations</w:t>
              </w:r>
              <w:r>
                <w:rPr>
                  <w:noProof/>
                </w:rPr>
                <w:t>, 440-476.</w:t>
              </w:r>
            </w:p>
            <w:p w14:paraId="3D5C2148" w14:textId="4B056CAF" w:rsidR="00E75D70" w:rsidRPr="007C7642" w:rsidRDefault="00E75D70" w:rsidP="00E52AEB">
              <w:pPr>
                <w:rPr>
                  <w:rFonts w:ascii="Times New Roman" w:hAnsi="Times New Roman" w:cs="Times New Roman"/>
                </w:rPr>
              </w:pPr>
              <w:r w:rsidRPr="007C7642">
                <w:rPr>
                  <w:rFonts w:ascii="Times New Roman" w:hAnsi="Times New Roman" w:cs="Times New Roman"/>
                  <w:b/>
                  <w:bCs/>
                  <w:noProof/>
                </w:rPr>
                <w:fldChar w:fldCharType="end"/>
              </w:r>
            </w:p>
          </w:sdtContent>
        </w:sdt>
      </w:sdtContent>
    </w:sdt>
    <w:p w14:paraId="3B20E057" w14:textId="1858D3FC" w:rsidR="00A16072" w:rsidRPr="007C7642" w:rsidRDefault="00A16072">
      <w:pPr>
        <w:rPr>
          <w:rFonts w:ascii="Times New Roman" w:hAnsi="Times New Roman" w:cs="Times New Roman"/>
          <w:b/>
        </w:rPr>
      </w:pPr>
    </w:p>
    <w:sectPr w:rsidR="00A16072" w:rsidRPr="007C7642" w:rsidSect="0044522F">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A62A13" w14:textId="77777777" w:rsidR="00E8452E" w:rsidRDefault="00E8452E" w:rsidP="00A16072">
      <w:pPr>
        <w:spacing w:after="0" w:line="240" w:lineRule="auto"/>
      </w:pPr>
      <w:r>
        <w:separator/>
      </w:r>
    </w:p>
  </w:endnote>
  <w:endnote w:type="continuationSeparator" w:id="0">
    <w:p w14:paraId="528D2C0A" w14:textId="77777777" w:rsidR="00E8452E" w:rsidRDefault="00E8452E" w:rsidP="00A160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ustomXmlInsRangeStart w:id="1" w:author="Ted" w:date="2018-05-14T11:09:00Z"/>
  <w:sdt>
    <w:sdtPr>
      <w:id w:val="-1828971587"/>
      <w:docPartObj>
        <w:docPartGallery w:val="Page Numbers (Bottom of Page)"/>
        <w:docPartUnique/>
      </w:docPartObj>
    </w:sdtPr>
    <w:sdtEndPr>
      <w:rPr>
        <w:noProof/>
      </w:rPr>
    </w:sdtEndPr>
    <w:sdtContent>
      <w:customXmlInsRangeEnd w:id="1"/>
      <w:p w14:paraId="7AA9F4C0" w14:textId="0DDC87A0" w:rsidR="00A040E2" w:rsidRDefault="00A040E2">
        <w:pPr>
          <w:pStyle w:val="Footer"/>
          <w:jc w:val="right"/>
          <w:rPr>
            <w:ins w:id="2" w:author="Ted" w:date="2018-05-14T11:09:00Z"/>
          </w:rPr>
        </w:pPr>
        <w:ins w:id="3" w:author="Ted" w:date="2018-05-14T11:09:00Z">
          <w:r>
            <w:fldChar w:fldCharType="begin"/>
          </w:r>
          <w:r>
            <w:instrText xml:space="preserve"> PAGE   \* MERGEFORMAT </w:instrText>
          </w:r>
          <w:r>
            <w:fldChar w:fldCharType="separate"/>
          </w:r>
        </w:ins>
        <w:r w:rsidR="005A5250">
          <w:rPr>
            <w:noProof/>
          </w:rPr>
          <w:t>1</w:t>
        </w:r>
        <w:ins w:id="4" w:author="Ted" w:date="2018-05-14T11:09:00Z">
          <w:r>
            <w:rPr>
              <w:noProof/>
            </w:rPr>
            <w:fldChar w:fldCharType="end"/>
          </w:r>
        </w:ins>
      </w:p>
      <w:customXmlInsRangeStart w:id="5" w:author="Ted" w:date="2018-05-14T11:09:00Z"/>
    </w:sdtContent>
  </w:sdt>
  <w:customXmlInsRangeEnd w:id="5"/>
  <w:p w14:paraId="5F6EF1AE" w14:textId="77777777" w:rsidR="00A040E2" w:rsidRDefault="00A040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6700371"/>
      <w:docPartObj>
        <w:docPartGallery w:val="Page Numbers (Bottom of Page)"/>
        <w:docPartUnique/>
      </w:docPartObj>
    </w:sdtPr>
    <w:sdtEndPr>
      <w:rPr>
        <w:noProof/>
      </w:rPr>
    </w:sdtEndPr>
    <w:sdtContent>
      <w:p w14:paraId="1F9B2DDF" w14:textId="54F0A557" w:rsidR="00A040E2" w:rsidRDefault="00A040E2">
        <w:pPr>
          <w:pStyle w:val="Footer"/>
          <w:jc w:val="right"/>
        </w:pPr>
        <w:r>
          <w:fldChar w:fldCharType="begin"/>
        </w:r>
        <w:r>
          <w:instrText xml:space="preserve"> PAGE   \* MERGEFORMAT </w:instrText>
        </w:r>
        <w:r>
          <w:fldChar w:fldCharType="separate"/>
        </w:r>
        <w:r w:rsidR="005A5250">
          <w:rPr>
            <w:noProof/>
          </w:rPr>
          <w:t>1</w:t>
        </w:r>
        <w:r>
          <w:rPr>
            <w:noProof/>
          </w:rPr>
          <w:fldChar w:fldCharType="end"/>
        </w:r>
      </w:p>
    </w:sdtContent>
  </w:sdt>
  <w:p w14:paraId="24BE9359" w14:textId="77777777" w:rsidR="00A040E2" w:rsidRDefault="00A040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B3DA93" w14:textId="77777777" w:rsidR="00E8452E" w:rsidRDefault="00E8452E" w:rsidP="00A16072">
      <w:pPr>
        <w:spacing w:after="0" w:line="240" w:lineRule="auto"/>
      </w:pPr>
      <w:r>
        <w:separator/>
      </w:r>
    </w:p>
  </w:footnote>
  <w:footnote w:type="continuationSeparator" w:id="0">
    <w:p w14:paraId="161C1A04" w14:textId="77777777" w:rsidR="00E8452E" w:rsidRDefault="00E8452E" w:rsidP="00A16072">
      <w:pPr>
        <w:spacing w:after="0" w:line="240" w:lineRule="auto"/>
      </w:pPr>
      <w:r>
        <w:continuationSeparator/>
      </w:r>
    </w:p>
  </w:footnote>
  <w:footnote w:id="1">
    <w:p w14:paraId="026C082F" w14:textId="547D8BCA" w:rsidR="00A040E2" w:rsidRDefault="00A040E2">
      <w:pPr>
        <w:pStyle w:val="FootnoteText"/>
      </w:pPr>
      <w:r>
        <w:rPr>
          <w:rStyle w:val="FootnoteReference"/>
        </w:rPr>
        <w:footnoteRef/>
      </w:r>
      <w:r>
        <w:t xml:space="preserve"> In education policy, college </w:t>
      </w:r>
      <w:r w:rsidRPr="002F4E70">
        <w:rPr>
          <w:b/>
        </w:rPr>
        <w:t>counselor</w:t>
      </w:r>
      <w:r>
        <w:t xml:space="preserve"> and college </w:t>
      </w:r>
      <w:r w:rsidRPr="002F4E70">
        <w:rPr>
          <w:b/>
        </w:rPr>
        <w:t>advisor</w:t>
      </w:r>
      <w:r>
        <w:t xml:space="preserve"> are relatively interchangeable terms.</w:t>
      </w:r>
    </w:p>
  </w:footnote>
  <w:footnote w:id="2">
    <w:p w14:paraId="74BD91D8" w14:textId="210106A5" w:rsidR="00A040E2" w:rsidRDefault="00A040E2">
      <w:pPr>
        <w:pStyle w:val="FootnoteText"/>
      </w:pPr>
      <w:r>
        <w:rPr>
          <w:rStyle w:val="FootnoteReference"/>
        </w:rPr>
        <w:footnoteRef/>
      </w:r>
      <w:r>
        <w:t xml:space="preserve"> </w:t>
      </w:r>
      <w:r w:rsidRPr="00415C1F">
        <w:t>less than $45,000 in annual income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02915"/>
    <w:multiLevelType w:val="hybridMultilevel"/>
    <w:tmpl w:val="E43205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61C96"/>
    <w:multiLevelType w:val="hybridMultilevel"/>
    <w:tmpl w:val="C91E2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4E4DDC"/>
    <w:multiLevelType w:val="hybridMultilevel"/>
    <w:tmpl w:val="DB4C7F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1552FC"/>
    <w:multiLevelType w:val="multilevel"/>
    <w:tmpl w:val="C9881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7949E8"/>
    <w:multiLevelType w:val="hybridMultilevel"/>
    <w:tmpl w:val="BA12C1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FE5D16"/>
    <w:multiLevelType w:val="hybridMultilevel"/>
    <w:tmpl w:val="27AEC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913EC2"/>
    <w:multiLevelType w:val="hybridMultilevel"/>
    <w:tmpl w:val="B372B7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7A3E6A"/>
    <w:multiLevelType w:val="hybridMultilevel"/>
    <w:tmpl w:val="82F0C58E"/>
    <w:lvl w:ilvl="0" w:tplc="EDD0F5F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2E5D26"/>
    <w:multiLevelType w:val="multilevel"/>
    <w:tmpl w:val="86AE5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1F08F8"/>
    <w:multiLevelType w:val="hybridMultilevel"/>
    <w:tmpl w:val="041CE4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7F334E"/>
    <w:multiLevelType w:val="hybridMultilevel"/>
    <w:tmpl w:val="FBB86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5D6432"/>
    <w:multiLevelType w:val="multilevel"/>
    <w:tmpl w:val="F12CE468"/>
    <w:lvl w:ilvl="0">
      <w:start w:val="1"/>
      <w:numFmt w:val="decimal"/>
      <w:lvlText w:val="%1."/>
      <w:lvlJc w:val="left"/>
      <w:pPr>
        <w:tabs>
          <w:tab w:val="num" w:pos="720"/>
        </w:tabs>
        <w:ind w:left="720" w:hanging="360"/>
      </w:pPr>
      <w:rPr>
        <w:rFonts w:ascii="Times New Roman" w:eastAsiaTheme="minorHAnsi" w:hAnsi="Times New Roman" w:cs="Times New Roman"/>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AD4508"/>
    <w:multiLevelType w:val="hybridMultilevel"/>
    <w:tmpl w:val="B0F07EC4"/>
    <w:lvl w:ilvl="0" w:tplc="FB4079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E9A091B"/>
    <w:multiLevelType w:val="hybridMultilevel"/>
    <w:tmpl w:val="63E6FD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FC7F10"/>
    <w:multiLevelType w:val="multilevel"/>
    <w:tmpl w:val="4C803D10"/>
    <w:lvl w:ilvl="0">
      <w:start w:val="1"/>
      <w:numFmt w:val="decimal"/>
      <w:lvlText w:val="%1."/>
      <w:lvlJc w:val="left"/>
      <w:pPr>
        <w:tabs>
          <w:tab w:val="num" w:pos="720"/>
        </w:tabs>
        <w:ind w:left="720" w:hanging="360"/>
      </w:pPr>
      <w:rPr>
        <w:rFonts w:ascii="Times New Roman" w:eastAsiaTheme="minorHAnsi" w:hAnsi="Times New Roman" w:cs="Times New Roman"/>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921934"/>
    <w:multiLevelType w:val="hybridMultilevel"/>
    <w:tmpl w:val="2384C186"/>
    <w:lvl w:ilvl="0" w:tplc="102CA7A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A097E22"/>
    <w:multiLevelType w:val="hybridMultilevel"/>
    <w:tmpl w:val="A522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3"/>
  </w:num>
  <w:num w:numId="3">
    <w:abstractNumId w:val="9"/>
  </w:num>
  <w:num w:numId="4">
    <w:abstractNumId w:val="0"/>
  </w:num>
  <w:num w:numId="5">
    <w:abstractNumId w:val="4"/>
  </w:num>
  <w:num w:numId="6">
    <w:abstractNumId w:val="1"/>
  </w:num>
  <w:num w:numId="7">
    <w:abstractNumId w:val="11"/>
  </w:num>
  <w:num w:numId="8">
    <w:abstractNumId w:val="8"/>
  </w:num>
  <w:num w:numId="9">
    <w:abstractNumId w:val="7"/>
  </w:num>
  <w:num w:numId="10">
    <w:abstractNumId w:val="15"/>
  </w:num>
  <w:num w:numId="11">
    <w:abstractNumId w:val="3"/>
  </w:num>
  <w:num w:numId="12">
    <w:abstractNumId w:val="10"/>
  </w:num>
  <w:num w:numId="13">
    <w:abstractNumId w:val="16"/>
  </w:num>
  <w:num w:numId="14">
    <w:abstractNumId w:val="14"/>
  </w:num>
  <w:num w:numId="15">
    <w:abstractNumId w:val="12"/>
  </w:num>
  <w:num w:numId="16">
    <w:abstractNumId w:val="2"/>
  </w:num>
  <w:num w:numId="1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ed">
    <w15:presenceInfo w15:providerId="None" w15:userId="Ted"/>
  </w15:person>
  <w15:person w15:author="Wyckoff, James H. (jhw4n)">
    <w15:presenceInfo w15:providerId="AD" w15:userId="S-1-5-21-961503184-943222151-2076119496-2481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6072"/>
    <w:rsid w:val="0000091B"/>
    <w:rsid w:val="00000A66"/>
    <w:rsid w:val="000031AB"/>
    <w:rsid w:val="00011204"/>
    <w:rsid w:val="00012C12"/>
    <w:rsid w:val="00013B87"/>
    <w:rsid w:val="000172CF"/>
    <w:rsid w:val="00021A01"/>
    <w:rsid w:val="0002342E"/>
    <w:rsid w:val="00037E76"/>
    <w:rsid w:val="00047AA5"/>
    <w:rsid w:val="000531FA"/>
    <w:rsid w:val="00064960"/>
    <w:rsid w:val="000713FF"/>
    <w:rsid w:val="00075889"/>
    <w:rsid w:val="00081AC2"/>
    <w:rsid w:val="00097E9C"/>
    <w:rsid w:val="000A12A6"/>
    <w:rsid w:val="000B12FB"/>
    <w:rsid w:val="000B5C02"/>
    <w:rsid w:val="000C4BBA"/>
    <w:rsid w:val="000E3585"/>
    <w:rsid w:val="000E5A26"/>
    <w:rsid w:val="000E6E62"/>
    <w:rsid w:val="000F1EDB"/>
    <w:rsid w:val="00113027"/>
    <w:rsid w:val="001219A1"/>
    <w:rsid w:val="00124373"/>
    <w:rsid w:val="00131C08"/>
    <w:rsid w:val="001445DE"/>
    <w:rsid w:val="00151B9B"/>
    <w:rsid w:val="0015330F"/>
    <w:rsid w:val="001671BE"/>
    <w:rsid w:val="00171DCF"/>
    <w:rsid w:val="001745D1"/>
    <w:rsid w:val="001757C0"/>
    <w:rsid w:val="00177FD0"/>
    <w:rsid w:val="00184C57"/>
    <w:rsid w:val="00191E3F"/>
    <w:rsid w:val="00193F69"/>
    <w:rsid w:val="0019674D"/>
    <w:rsid w:val="001A204F"/>
    <w:rsid w:val="001C655D"/>
    <w:rsid w:val="001D1C5C"/>
    <w:rsid w:val="001E2F91"/>
    <w:rsid w:val="001F16E6"/>
    <w:rsid w:val="00211ABB"/>
    <w:rsid w:val="00223050"/>
    <w:rsid w:val="002365E0"/>
    <w:rsid w:val="002411F7"/>
    <w:rsid w:val="00246364"/>
    <w:rsid w:val="00246966"/>
    <w:rsid w:val="0025577D"/>
    <w:rsid w:val="002607B1"/>
    <w:rsid w:val="00260A6B"/>
    <w:rsid w:val="00261DB9"/>
    <w:rsid w:val="002635A2"/>
    <w:rsid w:val="00263B4E"/>
    <w:rsid w:val="00266F52"/>
    <w:rsid w:val="002B085E"/>
    <w:rsid w:val="002C0035"/>
    <w:rsid w:val="002C156D"/>
    <w:rsid w:val="002C1C09"/>
    <w:rsid w:val="002C30E3"/>
    <w:rsid w:val="002D7CB4"/>
    <w:rsid w:val="002F162D"/>
    <w:rsid w:val="002F4E70"/>
    <w:rsid w:val="00300432"/>
    <w:rsid w:val="003012CE"/>
    <w:rsid w:val="00302946"/>
    <w:rsid w:val="00310E2D"/>
    <w:rsid w:val="00312324"/>
    <w:rsid w:val="00315082"/>
    <w:rsid w:val="0033159B"/>
    <w:rsid w:val="003327D8"/>
    <w:rsid w:val="00342B91"/>
    <w:rsid w:val="003465B8"/>
    <w:rsid w:val="00347BCA"/>
    <w:rsid w:val="00350FCB"/>
    <w:rsid w:val="003513EE"/>
    <w:rsid w:val="00365020"/>
    <w:rsid w:val="0038675B"/>
    <w:rsid w:val="003939EF"/>
    <w:rsid w:val="003A6023"/>
    <w:rsid w:val="003D3904"/>
    <w:rsid w:val="003D44F1"/>
    <w:rsid w:val="003E6AAC"/>
    <w:rsid w:val="003F5E23"/>
    <w:rsid w:val="004056EB"/>
    <w:rsid w:val="00415C1F"/>
    <w:rsid w:val="004253D4"/>
    <w:rsid w:val="00443609"/>
    <w:rsid w:val="0044522F"/>
    <w:rsid w:val="00465114"/>
    <w:rsid w:val="004661F7"/>
    <w:rsid w:val="00473712"/>
    <w:rsid w:val="00473BAB"/>
    <w:rsid w:val="004822A1"/>
    <w:rsid w:val="0048360A"/>
    <w:rsid w:val="00487931"/>
    <w:rsid w:val="00492537"/>
    <w:rsid w:val="004937CA"/>
    <w:rsid w:val="004A0A49"/>
    <w:rsid w:val="004A513B"/>
    <w:rsid w:val="004A7C5B"/>
    <w:rsid w:val="004B183E"/>
    <w:rsid w:val="004C2A0A"/>
    <w:rsid w:val="004D754E"/>
    <w:rsid w:val="004D7861"/>
    <w:rsid w:val="004E52BF"/>
    <w:rsid w:val="004F0352"/>
    <w:rsid w:val="004F57CF"/>
    <w:rsid w:val="00500094"/>
    <w:rsid w:val="005020AF"/>
    <w:rsid w:val="0050571F"/>
    <w:rsid w:val="00506CC5"/>
    <w:rsid w:val="00515771"/>
    <w:rsid w:val="00515E1D"/>
    <w:rsid w:val="00517257"/>
    <w:rsid w:val="005244EB"/>
    <w:rsid w:val="00526CE5"/>
    <w:rsid w:val="00530ED5"/>
    <w:rsid w:val="00545C0E"/>
    <w:rsid w:val="00546E17"/>
    <w:rsid w:val="00554696"/>
    <w:rsid w:val="00555F5F"/>
    <w:rsid w:val="00557CA1"/>
    <w:rsid w:val="00582A08"/>
    <w:rsid w:val="00595166"/>
    <w:rsid w:val="005A2DF1"/>
    <w:rsid w:val="005A5250"/>
    <w:rsid w:val="005C64C3"/>
    <w:rsid w:val="005D28CB"/>
    <w:rsid w:val="005D72F1"/>
    <w:rsid w:val="005D7BAB"/>
    <w:rsid w:val="005E1740"/>
    <w:rsid w:val="005F1C56"/>
    <w:rsid w:val="005F2C73"/>
    <w:rsid w:val="005F7F1E"/>
    <w:rsid w:val="00600DA9"/>
    <w:rsid w:val="006028A0"/>
    <w:rsid w:val="00602CBD"/>
    <w:rsid w:val="0060604D"/>
    <w:rsid w:val="00622054"/>
    <w:rsid w:val="006229D5"/>
    <w:rsid w:val="00623C0F"/>
    <w:rsid w:val="006264BE"/>
    <w:rsid w:val="00627338"/>
    <w:rsid w:val="00637530"/>
    <w:rsid w:val="006755FB"/>
    <w:rsid w:val="006835B4"/>
    <w:rsid w:val="00692871"/>
    <w:rsid w:val="00695A4B"/>
    <w:rsid w:val="00697B6F"/>
    <w:rsid w:val="006A0EAF"/>
    <w:rsid w:val="006A4ABA"/>
    <w:rsid w:val="006A67AC"/>
    <w:rsid w:val="006B573D"/>
    <w:rsid w:val="006B608B"/>
    <w:rsid w:val="006C0737"/>
    <w:rsid w:val="006C186F"/>
    <w:rsid w:val="006D52BA"/>
    <w:rsid w:val="006E10E6"/>
    <w:rsid w:val="006E5518"/>
    <w:rsid w:val="007031AB"/>
    <w:rsid w:val="00704F3E"/>
    <w:rsid w:val="0072167E"/>
    <w:rsid w:val="00721991"/>
    <w:rsid w:val="00726B4B"/>
    <w:rsid w:val="0073146C"/>
    <w:rsid w:val="00733E0A"/>
    <w:rsid w:val="00734975"/>
    <w:rsid w:val="0073546E"/>
    <w:rsid w:val="00736156"/>
    <w:rsid w:val="00745FF8"/>
    <w:rsid w:val="0074666B"/>
    <w:rsid w:val="007527C8"/>
    <w:rsid w:val="00764A7B"/>
    <w:rsid w:val="0076518B"/>
    <w:rsid w:val="00772462"/>
    <w:rsid w:val="00775D87"/>
    <w:rsid w:val="00777506"/>
    <w:rsid w:val="007808A9"/>
    <w:rsid w:val="00780DCF"/>
    <w:rsid w:val="00783F32"/>
    <w:rsid w:val="007853A4"/>
    <w:rsid w:val="007A0A04"/>
    <w:rsid w:val="007A10A6"/>
    <w:rsid w:val="007A1BCB"/>
    <w:rsid w:val="007A28FA"/>
    <w:rsid w:val="007A3F93"/>
    <w:rsid w:val="007A527C"/>
    <w:rsid w:val="007A6783"/>
    <w:rsid w:val="007A7A30"/>
    <w:rsid w:val="007B3897"/>
    <w:rsid w:val="007B49BF"/>
    <w:rsid w:val="007B5A8B"/>
    <w:rsid w:val="007B6226"/>
    <w:rsid w:val="007C1047"/>
    <w:rsid w:val="007C41AB"/>
    <w:rsid w:val="007C4E70"/>
    <w:rsid w:val="007C7642"/>
    <w:rsid w:val="007D027F"/>
    <w:rsid w:val="007D1285"/>
    <w:rsid w:val="007D3BAC"/>
    <w:rsid w:val="007D6619"/>
    <w:rsid w:val="007E4F36"/>
    <w:rsid w:val="007F3393"/>
    <w:rsid w:val="00806C39"/>
    <w:rsid w:val="008218C1"/>
    <w:rsid w:val="0083290A"/>
    <w:rsid w:val="00843FC4"/>
    <w:rsid w:val="00845BFF"/>
    <w:rsid w:val="008532B3"/>
    <w:rsid w:val="00861396"/>
    <w:rsid w:val="00864A64"/>
    <w:rsid w:val="00865D9F"/>
    <w:rsid w:val="008707A3"/>
    <w:rsid w:val="00870DA7"/>
    <w:rsid w:val="00877089"/>
    <w:rsid w:val="00877EF7"/>
    <w:rsid w:val="00884D04"/>
    <w:rsid w:val="0089010D"/>
    <w:rsid w:val="008A1EE0"/>
    <w:rsid w:val="008A58B2"/>
    <w:rsid w:val="008B044E"/>
    <w:rsid w:val="008B39AC"/>
    <w:rsid w:val="008B442A"/>
    <w:rsid w:val="008B4757"/>
    <w:rsid w:val="008B57C8"/>
    <w:rsid w:val="008B75BF"/>
    <w:rsid w:val="008C205A"/>
    <w:rsid w:val="008D0805"/>
    <w:rsid w:val="008D116F"/>
    <w:rsid w:val="008D289A"/>
    <w:rsid w:val="008E7569"/>
    <w:rsid w:val="00903AD3"/>
    <w:rsid w:val="00917958"/>
    <w:rsid w:val="009226CF"/>
    <w:rsid w:val="009426B2"/>
    <w:rsid w:val="00944E9E"/>
    <w:rsid w:val="00945332"/>
    <w:rsid w:val="00950C8D"/>
    <w:rsid w:val="00952198"/>
    <w:rsid w:val="00954699"/>
    <w:rsid w:val="009635EF"/>
    <w:rsid w:val="00964897"/>
    <w:rsid w:val="009812B3"/>
    <w:rsid w:val="0099038F"/>
    <w:rsid w:val="009950F1"/>
    <w:rsid w:val="009B3B57"/>
    <w:rsid w:val="009B4525"/>
    <w:rsid w:val="009C1ED2"/>
    <w:rsid w:val="009C7477"/>
    <w:rsid w:val="009D551F"/>
    <w:rsid w:val="009E6493"/>
    <w:rsid w:val="009F2A24"/>
    <w:rsid w:val="00A01256"/>
    <w:rsid w:val="00A040E2"/>
    <w:rsid w:val="00A07BE0"/>
    <w:rsid w:val="00A13AB3"/>
    <w:rsid w:val="00A13FE1"/>
    <w:rsid w:val="00A14DDB"/>
    <w:rsid w:val="00A16072"/>
    <w:rsid w:val="00A237CD"/>
    <w:rsid w:val="00A277A1"/>
    <w:rsid w:val="00A301C7"/>
    <w:rsid w:val="00A31EB8"/>
    <w:rsid w:val="00A34AAC"/>
    <w:rsid w:val="00A35AD3"/>
    <w:rsid w:val="00A372B9"/>
    <w:rsid w:val="00A44112"/>
    <w:rsid w:val="00A45D8D"/>
    <w:rsid w:val="00A4600B"/>
    <w:rsid w:val="00A46283"/>
    <w:rsid w:val="00A539FB"/>
    <w:rsid w:val="00A575A2"/>
    <w:rsid w:val="00A90F9D"/>
    <w:rsid w:val="00A96CA3"/>
    <w:rsid w:val="00AA5656"/>
    <w:rsid w:val="00AC2F11"/>
    <w:rsid w:val="00AE00F2"/>
    <w:rsid w:val="00AF0F12"/>
    <w:rsid w:val="00AF156C"/>
    <w:rsid w:val="00AF5B3B"/>
    <w:rsid w:val="00B04578"/>
    <w:rsid w:val="00B0615E"/>
    <w:rsid w:val="00B17C35"/>
    <w:rsid w:val="00B30881"/>
    <w:rsid w:val="00B4697D"/>
    <w:rsid w:val="00B522A0"/>
    <w:rsid w:val="00B57193"/>
    <w:rsid w:val="00B57DD9"/>
    <w:rsid w:val="00B62649"/>
    <w:rsid w:val="00B63BBC"/>
    <w:rsid w:val="00B67D8C"/>
    <w:rsid w:val="00B71725"/>
    <w:rsid w:val="00B7389A"/>
    <w:rsid w:val="00B75AFD"/>
    <w:rsid w:val="00B77CBE"/>
    <w:rsid w:val="00B814FA"/>
    <w:rsid w:val="00B8349F"/>
    <w:rsid w:val="00B90402"/>
    <w:rsid w:val="00B9284C"/>
    <w:rsid w:val="00B932F9"/>
    <w:rsid w:val="00BA1402"/>
    <w:rsid w:val="00BA5E47"/>
    <w:rsid w:val="00BB5680"/>
    <w:rsid w:val="00BB5B47"/>
    <w:rsid w:val="00BC2E5D"/>
    <w:rsid w:val="00BD6511"/>
    <w:rsid w:val="00BE746B"/>
    <w:rsid w:val="00BF07FC"/>
    <w:rsid w:val="00BF2588"/>
    <w:rsid w:val="00BF2FD4"/>
    <w:rsid w:val="00BF3345"/>
    <w:rsid w:val="00C06233"/>
    <w:rsid w:val="00C13215"/>
    <w:rsid w:val="00C14ACF"/>
    <w:rsid w:val="00C26130"/>
    <w:rsid w:val="00C278BC"/>
    <w:rsid w:val="00C27E7E"/>
    <w:rsid w:val="00C32483"/>
    <w:rsid w:val="00C47FB2"/>
    <w:rsid w:val="00C50E26"/>
    <w:rsid w:val="00C53BBF"/>
    <w:rsid w:val="00C67DAB"/>
    <w:rsid w:val="00C810AD"/>
    <w:rsid w:val="00C9032F"/>
    <w:rsid w:val="00C97406"/>
    <w:rsid w:val="00CB0775"/>
    <w:rsid w:val="00CB0973"/>
    <w:rsid w:val="00CB0AAA"/>
    <w:rsid w:val="00CB1064"/>
    <w:rsid w:val="00CB4175"/>
    <w:rsid w:val="00CD044D"/>
    <w:rsid w:val="00CD072E"/>
    <w:rsid w:val="00CD1CDB"/>
    <w:rsid w:val="00CD2D4B"/>
    <w:rsid w:val="00CE3453"/>
    <w:rsid w:val="00CF3019"/>
    <w:rsid w:val="00CF56AD"/>
    <w:rsid w:val="00D013E5"/>
    <w:rsid w:val="00D07503"/>
    <w:rsid w:val="00D109F0"/>
    <w:rsid w:val="00D118BF"/>
    <w:rsid w:val="00D3094E"/>
    <w:rsid w:val="00D32915"/>
    <w:rsid w:val="00D32AE5"/>
    <w:rsid w:val="00D3491B"/>
    <w:rsid w:val="00D401F9"/>
    <w:rsid w:val="00D44B31"/>
    <w:rsid w:val="00D52B6F"/>
    <w:rsid w:val="00D62F57"/>
    <w:rsid w:val="00D714C3"/>
    <w:rsid w:val="00D74751"/>
    <w:rsid w:val="00D7547B"/>
    <w:rsid w:val="00D80DDF"/>
    <w:rsid w:val="00D869E7"/>
    <w:rsid w:val="00D91FF6"/>
    <w:rsid w:val="00D9551C"/>
    <w:rsid w:val="00DA0094"/>
    <w:rsid w:val="00DA7884"/>
    <w:rsid w:val="00DB3E9C"/>
    <w:rsid w:val="00DB7D89"/>
    <w:rsid w:val="00DC266D"/>
    <w:rsid w:val="00DC4333"/>
    <w:rsid w:val="00DD0347"/>
    <w:rsid w:val="00DD495C"/>
    <w:rsid w:val="00DD4AAA"/>
    <w:rsid w:val="00DD4C74"/>
    <w:rsid w:val="00DD5AD8"/>
    <w:rsid w:val="00DE38D9"/>
    <w:rsid w:val="00E0235F"/>
    <w:rsid w:val="00E144CB"/>
    <w:rsid w:val="00E16594"/>
    <w:rsid w:val="00E317A8"/>
    <w:rsid w:val="00E33BE4"/>
    <w:rsid w:val="00E41EB4"/>
    <w:rsid w:val="00E42638"/>
    <w:rsid w:val="00E505E1"/>
    <w:rsid w:val="00E52AEB"/>
    <w:rsid w:val="00E5738B"/>
    <w:rsid w:val="00E7240B"/>
    <w:rsid w:val="00E75D70"/>
    <w:rsid w:val="00E8452E"/>
    <w:rsid w:val="00E90D8B"/>
    <w:rsid w:val="00E96F2C"/>
    <w:rsid w:val="00EA0443"/>
    <w:rsid w:val="00EC1916"/>
    <w:rsid w:val="00EC1BCF"/>
    <w:rsid w:val="00EC4C4F"/>
    <w:rsid w:val="00EE3234"/>
    <w:rsid w:val="00EE6AB5"/>
    <w:rsid w:val="00EE7218"/>
    <w:rsid w:val="00EF3381"/>
    <w:rsid w:val="00EF682D"/>
    <w:rsid w:val="00EF780E"/>
    <w:rsid w:val="00F138C5"/>
    <w:rsid w:val="00F21F37"/>
    <w:rsid w:val="00F34B4E"/>
    <w:rsid w:val="00F353CF"/>
    <w:rsid w:val="00F362BE"/>
    <w:rsid w:val="00F3786F"/>
    <w:rsid w:val="00F4032C"/>
    <w:rsid w:val="00F4381F"/>
    <w:rsid w:val="00F5174D"/>
    <w:rsid w:val="00F51AB7"/>
    <w:rsid w:val="00F57F6E"/>
    <w:rsid w:val="00F77132"/>
    <w:rsid w:val="00F77AE8"/>
    <w:rsid w:val="00F80917"/>
    <w:rsid w:val="00F82804"/>
    <w:rsid w:val="00F83CD2"/>
    <w:rsid w:val="00FB0690"/>
    <w:rsid w:val="00FC4452"/>
    <w:rsid w:val="00FC697F"/>
    <w:rsid w:val="00FD2A63"/>
    <w:rsid w:val="00FE1952"/>
    <w:rsid w:val="00FE33D4"/>
    <w:rsid w:val="00FF0A6C"/>
    <w:rsid w:val="00FF5DAE"/>
    <w:rsid w:val="00FF6C37"/>
    <w:rsid w:val="00FF74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82E6E3C"/>
  <w15:chartTrackingRefBased/>
  <w15:docId w15:val="{32F03B51-92C2-42DC-A145-E8A78B7B4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30881"/>
    <w:pPr>
      <w:keepNext/>
      <w:keepLines/>
      <w:spacing w:before="240" w:after="0"/>
      <w:outlineLvl w:val="0"/>
    </w:pPr>
    <w:rPr>
      <w:rFonts w:ascii="Times New Roman" w:eastAsiaTheme="majorEastAsia" w:hAnsi="Times New Roman"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0881"/>
    <w:pPr>
      <w:keepNext/>
      <w:keepLines/>
      <w:spacing w:before="40" w:after="0"/>
      <w:outlineLvl w:val="1"/>
    </w:pPr>
    <w:rPr>
      <w:rFonts w:ascii="Times New Roman" w:eastAsiaTheme="majorEastAsia" w:hAnsi="Times New Roman" w:cstheme="majorBidi"/>
      <w:color w:val="2F5496" w:themeColor="accent1" w:themeShade="BF"/>
      <w:sz w:val="26"/>
      <w:szCs w:val="26"/>
    </w:rPr>
  </w:style>
  <w:style w:type="paragraph" w:styleId="Heading5">
    <w:name w:val="heading 5"/>
    <w:basedOn w:val="Normal"/>
    <w:next w:val="Normal"/>
    <w:link w:val="Heading5Char"/>
    <w:uiPriority w:val="9"/>
    <w:semiHidden/>
    <w:unhideWhenUsed/>
    <w:qFormat/>
    <w:rsid w:val="00D109F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6072"/>
  </w:style>
  <w:style w:type="paragraph" w:styleId="Footer">
    <w:name w:val="footer"/>
    <w:basedOn w:val="Normal"/>
    <w:link w:val="FooterChar"/>
    <w:uiPriority w:val="99"/>
    <w:unhideWhenUsed/>
    <w:rsid w:val="00A160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6072"/>
  </w:style>
  <w:style w:type="paragraph" w:styleId="ListParagraph">
    <w:name w:val="List Paragraph"/>
    <w:basedOn w:val="Normal"/>
    <w:uiPriority w:val="34"/>
    <w:qFormat/>
    <w:rsid w:val="00EE7218"/>
    <w:pPr>
      <w:ind w:left="720"/>
      <w:contextualSpacing/>
    </w:pPr>
  </w:style>
  <w:style w:type="paragraph" w:styleId="NoSpacing">
    <w:name w:val="No Spacing"/>
    <w:link w:val="NoSpacingChar"/>
    <w:uiPriority w:val="1"/>
    <w:qFormat/>
    <w:rsid w:val="00037E76"/>
    <w:pPr>
      <w:spacing w:after="0" w:line="240" w:lineRule="auto"/>
    </w:pPr>
    <w:rPr>
      <w:rFonts w:eastAsiaTheme="minorEastAsia"/>
    </w:rPr>
  </w:style>
  <w:style w:type="character" w:customStyle="1" w:styleId="NoSpacingChar">
    <w:name w:val="No Spacing Char"/>
    <w:basedOn w:val="DefaultParagraphFont"/>
    <w:link w:val="NoSpacing"/>
    <w:uiPriority w:val="1"/>
    <w:rsid w:val="00037E76"/>
    <w:rPr>
      <w:rFonts w:eastAsiaTheme="minorEastAsia"/>
    </w:rPr>
  </w:style>
  <w:style w:type="character" w:customStyle="1" w:styleId="Heading1Char">
    <w:name w:val="Heading 1 Char"/>
    <w:basedOn w:val="DefaultParagraphFont"/>
    <w:link w:val="Heading1"/>
    <w:uiPriority w:val="9"/>
    <w:rsid w:val="00B30881"/>
    <w:rPr>
      <w:rFonts w:ascii="Times New Roman" w:eastAsiaTheme="majorEastAsia" w:hAnsi="Times New Roman" w:cstheme="majorBidi"/>
      <w:color w:val="2F5496" w:themeColor="accent1" w:themeShade="BF"/>
      <w:sz w:val="32"/>
      <w:szCs w:val="32"/>
    </w:rPr>
  </w:style>
  <w:style w:type="paragraph" w:styleId="TOCHeading">
    <w:name w:val="TOC Heading"/>
    <w:basedOn w:val="Heading1"/>
    <w:next w:val="Normal"/>
    <w:uiPriority w:val="39"/>
    <w:unhideWhenUsed/>
    <w:qFormat/>
    <w:rsid w:val="00037E76"/>
    <w:pPr>
      <w:outlineLvl w:val="9"/>
    </w:pPr>
  </w:style>
  <w:style w:type="paragraph" w:styleId="TOC1">
    <w:name w:val="toc 1"/>
    <w:basedOn w:val="Normal"/>
    <w:next w:val="Normal"/>
    <w:autoRedefine/>
    <w:uiPriority w:val="39"/>
    <w:unhideWhenUsed/>
    <w:rsid w:val="00037E76"/>
    <w:pPr>
      <w:spacing w:after="100"/>
    </w:pPr>
  </w:style>
  <w:style w:type="character" w:styleId="Hyperlink">
    <w:name w:val="Hyperlink"/>
    <w:basedOn w:val="DefaultParagraphFont"/>
    <w:uiPriority w:val="99"/>
    <w:unhideWhenUsed/>
    <w:rsid w:val="00037E76"/>
    <w:rPr>
      <w:color w:val="0563C1" w:themeColor="hyperlink"/>
      <w:u w:val="single"/>
    </w:rPr>
  </w:style>
  <w:style w:type="character" w:customStyle="1" w:styleId="Heading2Char">
    <w:name w:val="Heading 2 Char"/>
    <w:basedOn w:val="DefaultParagraphFont"/>
    <w:link w:val="Heading2"/>
    <w:uiPriority w:val="9"/>
    <w:rsid w:val="00B30881"/>
    <w:rPr>
      <w:rFonts w:ascii="Times New Roman" w:eastAsiaTheme="majorEastAsia" w:hAnsi="Times New Roman" w:cstheme="majorBidi"/>
      <w:color w:val="2F5496" w:themeColor="accent1" w:themeShade="BF"/>
      <w:sz w:val="26"/>
      <w:szCs w:val="26"/>
    </w:rPr>
  </w:style>
  <w:style w:type="paragraph" w:styleId="TOC2">
    <w:name w:val="toc 2"/>
    <w:basedOn w:val="Normal"/>
    <w:next w:val="Normal"/>
    <w:autoRedefine/>
    <w:uiPriority w:val="39"/>
    <w:unhideWhenUsed/>
    <w:rsid w:val="00B30881"/>
    <w:pPr>
      <w:spacing w:after="100"/>
      <w:ind w:left="220"/>
    </w:pPr>
  </w:style>
  <w:style w:type="paragraph" w:styleId="CommentText">
    <w:name w:val="annotation text"/>
    <w:basedOn w:val="Normal"/>
    <w:link w:val="CommentTextChar"/>
    <w:uiPriority w:val="99"/>
    <w:semiHidden/>
    <w:unhideWhenUsed/>
    <w:rsid w:val="00E75D70"/>
    <w:pPr>
      <w:spacing w:line="240" w:lineRule="auto"/>
    </w:pPr>
    <w:rPr>
      <w:sz w:val="20"/>
      <w:szCs w:val="20"/>
    </w:rPr>
  </w:style>
  <w:style w:type="character" w:customStyle="1" w:styleId="CommentTextChar">
    <w:name w:val="Comment Text Char"/>
    <w:basedOn w:val="DefaultParagraphFont"/>
    <w:link w:val="CommentText"/>
    <w:uiPriority w:val="99"/>
    <w:semiHidden/>
    <w:rsid w:val="00E75D70"/>
    <w:rPr>
      <w:sz w:val="20"/>
      <w:szCs w:val="20"/>
    </w:rPr>
  </w:style>
  <w:style w:type="character" w:styleId="CommentReference">
    <w:name w:val="annotation reference"/>
    <w:basedOn w:val="DefaultParagraphFont"/>
    <w:uiPriority w:val="99"/>
    <w:semiHidden/>
    <w:unhideWhenUsed/>
    <w:rsid w:val="00E75D70"/>
    <w:rPr>
      <w:sz w:val="16"/>
      <w:szCs w:val="16"/>
    </w:rPr>
  </w:style>
  <w:style w:type="paragraph" w:styleId="BalloonText">
    <w:name w:val="Balloon Text"/>
    <w:basedOn w:val="Normal"/>
    <w:link w:val="BalloonTextChar"/>
    <w:uiPriority w:val="99"/>
    <w:semiHidden/>
    <w:unhideWhenUsed/>
    <w:rsid w:val="00E75D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5D70"/>
    <w:rPr>
      <w:rFonts w:ascii="Segoe UI" w:hAnsi="Segoe UI" w:cs="Segoe UI"/>
      <w:sz w:val="18"/>
      <w:szCs w:val="18"/>
    </w:rPr>
  </w:style>
  <w:style w:type="paragraph" w:styleId="Bibliography">
    <w:name w:val="Bibliography"/>
    <w:basedOn w:val="Normal"/>
    <w:next w:val="Normal"/>
    <w:uiPriority w:val="37"/>
    <w:unhideWhenUsed/>
    <w:rsid w:val="00E75D70"/>
  </w:style>
  <w:style w:type="character" w:customStyle="1" w:styleId="UnresolvedMention1">
    <w:name w:val="Unresolved Mention1"/>
    <w:basedOn w:val="DefaultParagraphFont"/>
    <w:uiPriority w:val="99"/>
    <w:semiHidden/>
    <w:unhideWhenUsed/>
    <w:rsid w:val="000E6E62"/>
    <w:rPr>
      <w:color w:val="808080"/>
      <w:shd w:val="clear" w:color="auto" w:fill="E6E6E6"/>
    </w:rPr>
  </w:style>
  <w:style w:type="paragraph" w:styleId="Caption">
    <w:name w:val="caption"/>
    <w:basedOn w:val="Normal"/>
    <w:next w:val="Normal"/>
    <w:uiPriority w:val="35"/>
    <w:unhideWhenUsed/>
    <w:qFormat/>
    <w:rsid w:val="000531FA"/>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FD2A6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2A63"/>
    <w:rPr>
      <w:sz w:val="20"/>
      <w:szCs w:val="20"/>
    </w:rPr>
  </w:style>
  <w:style w:type="character" w:styleId="FootnoteReference">
    <w:name w:val="footnote reference"/>
    <w:basedOn w:val="DefaultParagraphFont"/>
    <w:uiPriority w:val="99"/>
    <w:semiHidden/>
    <w:unhideWhenUsed/>
    <w:rsid w:val="00FD2A63"/>
    <w:rPr>
      <w:vertAlign w:val="superscript"/>
    </w:rPr>
  </w:style>
  <w:style w:type="paragraph" w:styleId="CommentSubject">
    <w:name w:val="annotation subject"/>
    <w:basedOn w:val="CommentText"/>
    <w:next w:val="CommentText"/>
    <w:link w:val="CommentSubjectChar"/>
    <w:uiPriority w:val="99"/>
    <w:semiHidden/>
    <w:unhideWhenUsed/>
    <w:rsid w:val="00081AC2"/>
    <w:rPr>
      <w:b/>
      <w:bCs/>
    </w:rPr>
  </w:style>
  <w:style w:type="character" w:customStyle="1" w:styleId="CommentSubjectChar">
    <w:name w:val="Comment Subject Char"/>
    <w:basedOn w:val="CommentTextChar"/>
    <w:link w:val="CommentSubject"/>
    <w:uiPriority w:val="99"/>
    <w:semiHidden/>
    <w:rsid w:val="00081AC2"/>
    <w:rPr>
      <w:b/>
      <w:bCs/>
      <w:sz w:val="20"/>
      <w:szCs w:val="20"/>
    </w:rPr>
  </w:style>
  <w:style w:type="character" w:customStyle="1" w:styleId="UnresolvedMention2">
    <w:name w:val="Unresolved Mention2"/>
    <w:basedOn w:val="DefaultParagraphFont"/>
    <w:uiPriority w:val="99"/>
    <w:semiHidden/>
    <w:unhideWhenUsed/>
    <w:rsid w:val="00777506"/>
    <w:rPr>
      <w:color w:val="808080"/>
      <w:shd w:val="clear" w:color="auto" w:fill="E6E6E6"/>
    </w:rPr>
  </w:style>
  <w:style w:type="character" w:styleId="FollowedHyperlink">
    <w:name w:val="FollowedHyperlink"/>
    <w:basedOn w:val="DefaultParagraphFont"/>
    <w:uiPriority w:val="99"/>
    <w:semiHidden/>
    <w:unhideWhenUsed/>
    <w:rsid w:val="00554696"/>
    <w:rPr>
      <w:color w:val="954F72" w:themeColor="followedHyperlink"/>
      <w:u w:val="single"/>
    </w:rPr>
  </w:style>
  <w:style w:type="table" w:styleId="GridTable2-Accent1">
    <w:name w:val="Grid Table 2 Accent 1"/>
    <w:basedOn w:val="TableNormal"/>
    <w:uiPriority w:val="47"/>
    <w:rsid w:val="00C27E7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semiHidden/>
    <w:unhideWhenUsed/>
    <w:rsid w:val="004B183E"/>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5Char">
    <w:name w:val="Heading 5 Char"/>
    <w:basedOn w:val="DefaultParagraphFont"/>
    <w:link w:val="Heading5"/>
    <w:uiPriority w:val="9"/>
    <w:semiHidden/>
    <w:rsid w:val="00D109F0"/>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46593">
      <w:bodyDiv w:val="1"/>
      <w:marLeft w:val="0"/>
      <w:marRight w:val="0"/>
      <w:marTop w:val="0"/>
      <w:marBottom w:val="0"/>
      <w:divBdr>
        <w:top w:val="none" w:sz="0" w:space="0" w:color="auto"/>
        <w:left w:val="none" w:sz="0" w:space="0" w:color="auto"/>
        <w:bottom w:val="none" w:sz="0" w:space="0" w:color="auto"/>
        <w:right w:val="none" w:sz="0" w:space="0" w:color="auto"/>
      </w:divBdr>
    </w:div>
    <w:div w:id="17044557">
      <w:bodyDiv w:val="1"/>
      <w:marLeft w:val="0"/>
      <w:marRight w:val="0"/>
      <w:marTop w:val="0"/>
      <w:marBottom w:val="0"/>
      <w:divBdr>
        <w:top w:val="none" w:sz="0" w:space="0" w:color="auto"/>
        <w:left w:val="none" w:sz="0" w:space="0" w:color="auto"/>
        <w:bottom w:val="none" w:sz="0" w:space="0" w:color="auto"/>
        <w:right w:val="none" w:sz="0" w:space="0" w:color="auto"/>
      </w:divBdr>
    </w:div>
    <w:div w:id="17203083">
      <w:bodyDiv w:val="1"/>
      <w:marLeft w:val="0"/>
      <w:marRight w:val="0"/>
      <w:marTop w:val="0"/>
      <w:marBottom w:val="0"/>
      <w:divBdr>
        <w:top w:val="none" w:sz="0" w:space="0" w:color="auto"/>
        <w:left w:val="none" w:sz="0" w:space="0" w:color="auto"/>
        <w:bottom w:val="none" w:sz="0" w:space="0" w:color="auto"/>
        <w:right w:val="none" w:sz="0" w:space="0" w:color="auto"/>
      </w:divBdr>
    </w:div>
    <w:div w:id="23211150">
      <w:bodyDiv w:val="1"/>
      <w:marLeft w:val="0"/>
      <w:marRight w:val="0"/>
      <w:marTop w:val="0"/>
      <w:marBottom w:val="0"/>
      <w:divBdr>
        <w:top w:val="none" w:sz="0" w:space="0" w:color="auto"/>
        <w:left w:val="none" w:sz="0" w:space="0" w:color="auto"/>
        <w:bottom w:val="none" w:sz="0" w:space="0" w:color="auto"/>
        <w:right w:val="none" w:sz="0" w:space="0" w:color="auto"/>
      </w:divBdr>
    </w:div>
    <w:div w:id="33236824">
      <w:bodyDiv w:val="1"/>
      <w:marLeft w:val="0"/>
      <w:marRight w:val="0"/>
      <w:marTop w:val="0"/>
      <w:marBottom w:val="0"/>
      <w:divBdr>
        <w:top w:val="none" w:sz="0" w:space="0" w:color="auto"/>
        <w:left w:val="none" w:sz="0" w:space="0" w:color="auto"/>
        <w:bottom w:val="none" w:sz="0" w:space="0" w:color="auto"/>
        <w:right w:val="none" w:sz="0" w:space="0" w:color="auto"/>
      </w:divBdr>
    </w:div>
    <w:div w:id="45761224">
      <w:bodyDiv w:val="1"/>
      <w:marLeft w:val="0"/>
      <w:marRight w:val="0"/>
      <w:marTop w:val="0"/>
      <w:marBottom w:val="0"/>
      <w:divBdr>
        <w:top w:val="none" w:sz="0" w:space="0" w:color="auto"/>
        <w:left w:val="none" w:sz="0" w:space="0" w:color="auto"/>
        <w:bottom w:val="none" w:sz="0" w:space="0" w:color="auto"/>
        <w:right w:val="none" w:sz="0" w:space="0" w:color="auto"/>
      </w:divBdr>
    </w:div>
    <w:div w:id="48772684">
      <w:bodyDiv w:val="1"/>
      <w:marLeft w:val="0"/>
      <w:marRight w:val="0"/>
      <w:marTop w:val="0"/>
      <w:marBottom w:val="0"/>
      <w:divBdr>
        <w:top w:val="none" w:sz="0" w:space="0" w:color="auto"/>
        <w:left w:val="none" w:sz="0" w:space="0" w:color="auto"/>
        <w:bottom w:val="none" w:sz="0" w:space="0" w:color="auto"/>
        <w:right w:val="none" w:sz="0" w:space="0" w:color="auto"/>
      </w:divBdr>
    </w:div>
    <w:div w:id="50349645">
      <w:bodyDiv w:val="1"/>
      <w:marLeft w:val="0"/>
      <w:marRight w:val="0"/>
      <w:marTop w:val="0"/>
      <w:marBottom w:val="0"/>
      <w:divBdr>
        <w:top w:val="none" w:sz="0" w:space="0" w:color="auto"/>
        <w:left w:val="none" w:sz="0" w:space="0" w:color="auto"/>
        <w:bottom w:val="none" w:sz="0" w:space="0" w:color="auto"/>
        <w:right w:val="none" w:sz="0" w:space="0" w:color="auto"/>
      </w:divBdr>
    </w:div>
    <w:div w:id="50429420">
      <w:bodyDiv w:val="1"/>
      <w:marLeft w:val="0"/>
      <w:marRight w:val="0"/>
      <w:marTop w:val="0"/>
      <w:marBottom w:val="0"/>
      <w:divBdr>
        <w:top w:val="none" w:sz="0" w:space="0" w:color="auto"/>
        <w:left w:val="none" w:sz="0" w:space="0" w:color="auto"/>
        <w:bottom w:val="none" w:sz="0" w:space="0" w:color="auto"/>
        <w:right w:val="none" w:sz="0" w:space="0" w:color="auto"/>
      </w:divBdr>
    </w:div>
    <w:div w:id="51122003">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67576486">
      <w:bodyDiv w:val="1"/>
      <w:marLeft w:val="0"/>
      <w:marRight w:val="0"/>
      <w:marTop w:val="0"/>
      <w:marBottom w:val="0"/>
      <w:divBdr>
        <w:top w:val="none" w:sz="0" w:space="0" w:color="auto"/>
        <w:left w:val="none" w:sz="0" w:space="0" w:color="auto"/>
        <w:bottom w:val="none" w:sz="0" w:space="0" w:color="auto"/>
        <w:right w:val="none" w:sz="0" w:space="0" w:color="auto"/>
      </w:divBdr>
    </w:div>
    <w:div w:id="68580149">
      <w:bodyDiv w:val="1"/>
      <w:marLeft w:val="0"/>
      <w:marRight w:val="0"/>
      <w:marTop w:val="0"/>
      <w:marBottom w:val="0"/>
      <w:divBdr>
        <w:top w:val="none" w:sz="0" w:space="0" w:color="auto"/>
        <w:left w:val="none" w:sz="0" w:space="0" w:color="auto"/>
        <w:bottom w:val="none" w:sz="0" w:space="0" w:color="auto"/>
        <w:right w:val="none" w:sz="0" w:space="0" w:color="auto"/>
      </w:divBdr>
    </w:div>
    <w:div w:id="69547918">
      <w:bodyDiv w:val="1"/>
      <w:marLeft w:val="0"/>
      <w:marRight w:val="0"/>
      <w:marTop w:val="0"/>
      <w:marBottom w:val="0"/>
      <w:divBdr>
        <w:top w:val="none" w:sz="0" w:space="0" w:color="auto"/>
        <w:left w:val="none" w:sz="0" w:space="0" w:color="auto"/>
        <w:bottom w:val="none" w:sz="0" w:space="0" w:color="auto"/>
        <w:right w:val="none" w:sz="0" w:space="0" w:color="auto"/>
      </w:divBdr>
    </w:div>
    <w:div w:id="71583553">
      <w:bodyDiv w:val="1"/>
      <w:marLeft w:val="0"/>
      <w:marRight w:val="0"/>
      <w:marTop w:val="0"/>
      <w:marBottom w:val="0"/>
      <w:divBdr>
        <w:top w:val="none" w:sz="0" w:space="0" w:color="auto"/>
        <w:left w:val="none" w:sz="0" w:space="0" w:color="auto"/>
        <w:bottom w:val="none" w:sz="0" w:space="0" w:color="auto"/>
        <w:right w:val="none" w:sz="0" w:space="0" w:color="auto"/>
      </w:divBdr>
    </w:div>
    <w:div w:id="72438018">
      <w:bodyDiv w:val="1"/>
      <w:marLeft w:val="0"/>
      <w:marRight w:val="0"/>
      <w:marTop w:val="0"/>
      <w:marBottom w:val="0"/>
      <w:divBdr>
        <w:top w:val="none" w:sz="0" w:space="0" w:color="auto"/>
        <w:left w:val="none" w:sz="0" w:space="0" w:color="auto"/>
        <w:bottom w:val="none" w:sz="0" w:space="0" w:color="auto"/>
        <w:right w:val="none" w:sz="0" w:space="0" w:color="auto"/>
      </w:divBdr>
    </w:div>
    <w:div w:id="72971918">
      <w:bodyDiv w:val="1"/>
      <w:marLeft w:val="0"/>
      <w:marRight w:val="0"/>
      <w:marTop w:val="0"/>
      <w:marBottom w:val="0"/>
      <w:divBdr>
        <w:top w:val="none" w:sz="0" w:space="0" w:color="auto"/>
        <w:left w:val="none" w:sz="0" w:space="0" w:color="auto"/>
        <w:bottom w:val="none" w:sz="0" w:space="0" w:color="auto"/>
        <w:right w:val="none" w:sz="0" w:space="0" w:color="auto"/>
      </w:divBdr>
    </w:div>
    <w:div w:id="74208293">
      <w:bodyDiv w:val="1"/>
      <w:marLeft w:val="0"/>
      <w:marRight w:val="0"/>
      <w:marTop w:val="0"/>
      <w:marBottom w:val="0"/>
      <w:divBdr>
        <w:top w:val="none" w:sz="0" w:space="0" w:color="auto"/>
        <w:left w:val="none" w:sz="0" w:space="0" w:color="auto"/>
        <w:bottom w:val="none" w:sz="0" w:space="0" w:color="auto"/>
        <w:right w:val="none" w:sz="0" w:space="0" w:color="auto"/>
      </w:divBdr>
    </w:div>
    <w:div w:id="77951102">
      <w:bodyDiv w:val="1"/>
      <w:marLeft w:val="0"/>
      <w:marRight w:val="0"/>
      <w:marTop w:val="0"/>
      <w:marBottom w:val="0"/>
      <w:divBdr>
        <w:top w:val="none" w:sz="0" w:space="0" w:color="auto"/>
        <w:left w:val="none" w:sz="0" w:space="0" w:color="auto"/>
        <w:bottom w:val="none" w:sz="0" w:space="0" w:color="auto"/>
        <w:right w:val="none" w:sz="0" w:space="0" w:color="auto"/>
      </w:divBdr>
    </w:div>
    <w:div w:id="79763544">
      <w:bodyDiv w:val="1"/>
      <w:marLeft w:val="0"/>
      <w:marRight w:val="0"/>
      <w:marTop w:val="0"/>
      <w:marBottom w:val="0"/>
      <w:divBdr>
        <w:top w:val="none" w:sz="0" w:space="0" w:color="auto"/>
        <w:left w:val="none" w:sz="0" w:space="0" w:color="auto"/>
        <w:bottom w:val="none" w:sz="0" w:space="0" w:color="auto"/>
        <w:right w:val="none" w:sz="0" w:space="0" w:color="auto"/>
      </w:divBdr>
    </w:div>
    <w:div w:id="83231357">
      <w:bodyDiv w:val="1"/>
      <w:marLeft w:val="0"/>
      <w:marRight w:val="0"/>
      <w:marTop w:val="0"/>
      <w:marBottom w:val="0"/>
      <w:divBdr>
        <w:top w:val="none" w:sz="0" w:space="0" w:color="auto"/>
        <w:left w:val="none" w:sz="0" w:space="0" w:color="auto"/>
        <w:bottom w:val="none" w:sz="0" w:space="0" w:color="auto"/>
        <w:right w:val="none" w:sz="0" w:space="0" w:color="auto"/>
      </w:divBdr>
    </w:div>
    <w:div w:id="101149038">
      <w:bodyDiv w:val="1"/>
      <w:marLeft w:val="0"/>
      <w:marRight w:val="0"/>
      <w:marTop w:val="0"/>
      <w:marBottom w:val="0"/>
      <w:divBdr>
        <w:top w:val="none" w:sz="0" w:space="0" w:color="auto"/>
        <w:left w:val="none" w:sz="0" w:space="0" w:color="auto"/>
        <w:bottom w:val="none" w:sz="0" w:space="0" w:color="auto"/>
        <w:right w:val="none" w:sz="0" w:space="0" w:color="auto"/>
      </w:divBdr>
    </w:div>
    <w:div w:id="107820438">
      <w:bodyDiv w:val="1"/>
      <w:marLeft w:val="0"/>
      <w:marRight w:val="0"/>
      <w:marTop w:val="0"/>
      <w:marBottom w:val="0"/>
      <w:divBdr>
        <w:top w:val="none" w:sz="0" w:space="0" w:color="auto"/>
        <w:left w:val="none" w:sz="0" w:space="0" w:color="auto"/>
        <w:bottom w:val="none" w:sz="0" w:space="0" w:color="auto"/>
        <w:right w:val="none" w:sz="0" w:space="0" w:color="auto"/>
      </w:divBdr>
    </w:div>
    <w:div w:id="112748327">
      <w:bodyDiv w:val="1"/>
      <w:marLeft w:val="0"/>
      <w:marRight w:val="0"/>
      <w:marTop w:val="0"/>
      <w:marBottom w:val="0"/>
      <w:divBdr>
        <w:top w:val="none" w:sz="0" w:space="0" w:color="auto"/>
        <w:left w:val="none" w:sz="0" w:space="0" w:color="auto"/>
        <w:bottom w:val="none" w:sz="0" w:space="0" w:color="auto"/>
        <w:right w:val="none" w:sz="0" w:space="0" w:color="auto"/>
      </w:divBdr>
    </w:div>
    <w:div w:id="114836700">
      <w:bodyDiv w:val="1"/>
      <w:marLeft w:val="0"/>
      <w:marRight w:val="0"/>
      <w:marTop w:val="0"/>
      <w:marBottom w:val="0"/>
      <w:divBdr>
        <w:top w:val="none" w:sz="0" w:space="0" w:color="auto"/>
        <w:left w:val="none" w:sz="0" w:space="0" w:color="auto"/>
        <w:bottom w:val="none" w:sz="0" w:space="0" w:color="auto"/>
        <w:right w:val="none" w:sz="0" w:space="0" w:color="auto"/>
      </w:divBdr>
    </w:div>
    <w:div w:id="115179087">
      <w:bodyDiv w:val="1"/>
      <w:marLeft w:val="0"/>
      <w:marRight w:val="0"/>
      <w:marTop w:val="0"/>
      <w:marBottom w:val="0"/>
      <w:divBdr>
        <w:top w:val="none" w:sz="0" w:space="0" w:color="auto"/>
        <w:left w:val="none" w:sz="0" w:space="0" w:color="auto"/>
        <w:bottom w:val="none" w:sz="0" w:space="0" w:color="auto"/>
        <w:right w:val="none" w:sz="0" w:space="0" w:color="auto"/>
      </w:divBdr>
    </w:div>
    <w:div w:id="117603138">
      <w:bodyDiv w:val="1"/>
      <w:marLeft w:val="0"/>
      <w:marRight w:val="0"/>
      <w:marTop w:val="0"/>
      <w:marBottom w:val="0"/>
      <w:divBdr>
        <w:top w:val="none" w:sz="0" w:space="0" w:color="auto"/>
        <w:left w:val="none" w:sz="0" w:space="0" w:color="auto"/>
        <w:bottom w:val="none" w:sz="0" w:space="0" w:color="auto"/>
        <w:right w:val="none" w:sz="0" w:space="0" w:color="auto"/>
      </w:divBdr>
    </w:div>
    <w:div w:id="122622214">
      <w:bodyDiv w:val="1"/>
      <w:marLeft w:val="0"/>
      <w:marRight w:val="0"/>
      <w:marTop w:val="0"/>
      <w:marBottom w:val="0"/>
      <w:divBdr>
        <w:top w:val="none" w:sz="0" w:space="0" w:color="auto"/>
        <w:left w:val="none" w:sz="0" w:space="0" w:color="auto"/>
        <w:bottom w:val="none" w:sz="0" w:space="0" w:color="auto"/>
        <w:right w:val="none" w:sz="0" w:space="0" w:color="auto"/>
      </w:divBdr>
    </w:div>
    <w:div w:id="124469048">
      <w:bodyDiv w:val="1"/>
      <w:marLeft w:val="0"/>
      <w:marRight w:val="0"/>
      <w:marTop w:val="0"/>
      <w:marBottom w:val="0"/>
      <w:divBdr>
        <w:top w:val="none" w:sz="0" w:space="0" w:color="auto"/>
        <w:left w:val="none" w:sz="0" w:space="0" w:color="auto"/>
        <w:bottom w:val="none" w:sz="0" w:space="0" w:color="auto"/>
        <w:right w:val="none" w:sz="0" w:space="0" w:color="auto"/>
      </w:divBdr>
    </w:div>
    <w:div w:id="124544166">
      <w:bodyDiv w:val="1"/>
      <w:marLeft w:val="0"/>
      <w:marRight w:val="0"/>
      <w:marTop w:val="0"/>
      <w:marBottom w:val="0"/>
      <w:divBdr>
        <w:top w:val="none" w:sz="0" w:space="0" w:color="auto"/>
        <w:left w:val="none" w:sz="0" w:space="0" w:color="auto"/>
        <w:bottom w:val="none" w:sz="0" w:space="0" w:color="auto"/>
        <w:right w:val="none" w:sz="0" w:space="0" w:color="auto"/>
      </w:divBdr>
    </w:div>
    <w:div w:id="133110231">
      <w:bodyDiv w:val="1"/>
      <w:marLeft w:val="0"/>
      <w:marRight w:val="0"/>
      <w:marTop w:val="0"/>
      <w:marBottom w:val="0"/>
      <w:divBdr>
        <w:top w:val="none" w:sz="0" w:space="0" w:color="auto"/>
        <w:left w:val="none" w:sz="0" w:space="0" w:color="auto"/>
        <w:bottom w:val="none" w:sz="0" w:space="0" w:color="auto"/>
        <w:right w:val="none" w:sz="0" w:space="0" w:color="auto"/>
      </w:divBdr>
    </w:div>
    <w:div w:id="133377192">
      <w:bodyDiv w:val="1"/>
      <w:marLeft w:val="0"/>
      <w:marRight w:val="0"/>
      <w:marTop w:val="0"/>
      <w:marBottom w:val="0"/>
      <w:divBdr>
        <w:top w:val="none" w:sz="0" w:space="0" w:color="auto"/>
        <w:left w:val="none" w:sz="0" w:space="0" w:color="auto"/>
        <w:bottom w:val="none" w:sz="0" w:space="0" w:color="auto"/>
        <w:right w:val="none" w:sz="0" w:space="0" w:color="auto"/>
      </w:divBdr>
    </w:div>
    <w:div w:id="137504916">
      <w:bodyDiv w:val="1"/>
      <w:marLeft w:val="0"/>
      <w:marRight w:val="0"/>
      <w:marTop w:val="0"/>
      <w:marBottom w:val="0"/>
      <w:divBdr>
        <w:top w:val="none" w:sz="0" w:space="0" w:color="auto"/>
        <w:left w:val="none" w:sz="0" w:space="0" w:color="auto"/>
        <w:bottom w:val="none" w:sz="0" w:space="0" w:color="auto"/>
        <w:right w:val="none" w:sz="0" w:space="0" w:color="auto"/>
      </w:divBdr>
    </w:div>
    <w:div w:id="138232895">
      <w:bodyDiv w:val="1"/>
      <w:marLeft w:val="0"/>
      <w:marRight w:val="0"/>
      <w:marTop w:val="0"/>
      <w:marBottom w:val="0"/>
      <w:divBdr>
        <w:top w:val="none" w:sz="0" w:space="0" w:color="auto"/>
        <w:left w:val="none" w:sz="0" w:space="0" w:color="auto"/>
        <w:bottom w:val="none" w:sz="0" w:space="0" w:color="auto"/>
        <w:right w:val="none" w:sz="0" w:space="0" w:color="auto"/>
      </w:divBdr>
    </w:div>
    <w:div w:id="145780147">
      <w:bodyDiv w:val="1"/>
      <w:marLeft w:val="0"/>
      <w:marRight w:val="0"/>
      <w:marTop w:val="0"/>
      <w:marBottom w:val="0"/>
      <w:divBdr>
        <w:top w:val="none" w:sz="0" w:space="0" w:color="auto"/>
        <w:left w:val="none" w:sz="0" w:space="0" w:color="auto"/>
        <w:bottom w:val="none" w:sz="0" w:space="0" w:color="auto"/>
        <w:right w:val="none" w:sz="0" w:space="0" w:color="auto"/>
      </w:divBdr>
    </w:div>
    <w:div w:id="149563262">
      <w:bodyDiv w:val="1"/>
      <w:marLeft w:val="0"/>
      <w:marRight w:val="0"/>
      <w:marTop w:val="0"/>
      <w:marBottom w:val="0"/>
      <w:divBdr>
        <w:top w:val="none" w:sz="0" w:space="0" w:color="auto"/>
        <w:left w:val="none" w:sz="0" w:space="0" w:color="auto"/>
        <w:bottom w:val="none" w:sz="0" w:space="0" w:color="auto"/>
        <w:right w:val="none" w:sz="0" w:space="0" w:color="auto"/>
      </w:divBdr>
    </w:div>
    <w:div w:id="150603184">
      <w:bodyDiv w:val="1"/>
      <w:marLeft w:val="0"/>
      <w:marRight w:val="0"/>
      <w:marTop w:val="0"/>
      <w:marBottom w:val="0"/>
      <w:divBdr>
        <w:top w:val="none" w:sz="0" w:space="0" w:color="auto"/>
        <w:left w:val="none" w:sz="0" w:space="0" w:color="auto"/>
        <w:bottom w:val="none" w:sz="0" w:space="0" w:color="auto"/>
        <w:right w:val="none" w:sz="0" w:space="0" w:color="auto"/>
      </w:divBdr>
    </w:div>
    <w:div w:id="152109844">
      <w:bodyDiv w:val="1"/>
      <w:marLeft w:val="0"/>
      <w:marRight w:val="0"/>
      <w:marTop w:val="0"/>
      <w:marBottom w:val="0"/>
      <w:divBdr>
        <w:top w:val="none" w:sz="0" w:space="0" w:color="auto"/>
        <w:left w:val="none" w:sz="0" w:space="0" w:color="auto"/>
        <w:bottom w:val="none" w:sz="0" w:space="0" w:color="auto"/>
        <w:right w:val="none" w:sz="0" w:space="0" w:color="auto"/>
      </w:divBdr>
    </w:div>
    <w:div w:id="153110277">
      <w:bodyDiv w:val="1"/>
      <w:marLeft w:val="0"/>
      <w:marRight w:val="0"/>
      <w:marTop w:val="0"/>
      <w:marBottom w:val="0"/>
      <w:divBdr>
        <w:top w:val="none" w:sz="0" w:space="0" w:color="auto"/>
        <w:left w:val="none" w:sz="0" w:space="0" w:color="auto"/>
        <w:bottom w:val="none" w:sz="0" w:space="0" w:color="auto"/>
        <w:right w:val="none" w:sz="0" w:space="0" w:color="auto"/>
      </w:divBdr>
    </w:div>
    <w:div w:id="155418526">
      <w:bodyDiv w:val="1"/>
      <w:marLeft w:val="0"/>
      <w:marRight w:val="0"/>
      <w:marTop w:val="0"/>
      <w:marBottom w:val="0"/>
      <w:divBdr>
        <w:top w:val="none" w:sz="0" w:space="0" w:color="auto"/>
        <w:left w:val="none" w:sz="0" w:space="0" w:color="auto"/>
        <w:bottom w:val="none" w:sz="0" w:space="0" w:color="auto"/>
        <w:right w:val="none" w:sz="0" w:space="0" w:color="auto"/>
      </w:divBdr>
    </w:div>
    <w:div w:id="158159215">
      <w:bodyDiv w:val="1"/>
      <w:marLeft w:val="0"/>
      <w:marRight w:val="0"/>
      <w:marTop w:val="0"/>
      <w:marBottom w:val="0"/>
      <w:divBdr>
        <w:top w:val="none" w:sz="0" w:space="0" w:color="auto"/>
        <w:left w:val="none" w:sz="0" w:space="0" w:color="auto"/>
        <w:bottom w:val="none" w:sz="0" w:space="0" w:color="auto"/>
        <w:right w:val="none" w:sz="0" w:space="0" w:color="auto"/>
      </w:divBdr>
    </w:div>
    <w:div w:id="162673979">
      <w:bodyDiv w:val="1"/>
      <w:marLeft w:val="0"/>
      <w:marRight w:val="0"/>
      <w:marTop w:val="0"/>
      <w:marBottom w:val="0"/>
      <w:divBdr>
        <w:top w:val="none" w:sz="0" w:space="0" w:color="auto"/>
        <w:left w:val="none" w:sz="0" w:space="0" w:color="auto"/>
        <w:bottom w:val="none" w:sz="0" w:space="0" w:color="auto"/>
        <w:right w:val="none" w:sz="0" w:space="0" w:color="auto"/>
      </w:divBdr>
    </w:div>
    <w:div w:id="165097022">
      <w:bodyDiv w:val="1"/>
      <w:marLeft w:val="0"/>
      <w:marRight w:val="0"/>
      <w:marTop w:val="0"/>
      <w:marBottom w:val="0"/>
      <w:divBdr>
        <w:top w:val="none" w:sz="0" w:space="0" w:color="auto"/>
        <w:left w:val="none" w:sz="0" w:space="0" w:color="auto"/>
        <w:bottom w:val="none" w:sz="0" w:space="0" w:color="auto"/>
        <w:right w:val="none" w:sz="0" w:space="0" w:color="auto"/>
      </w:divBdr>
    </w:div>
    <w:div w:id="168644345">
      <w:bodyDiv w:val="1"/>
      <w:marLeft w:val="0"/>
      <w:marRight w:val="0"/>
      <w:marTop w:val="0"/>
      <w:marBottom w:val="0"/>
      <w:divBdr>
        <w:top w:val="none" w:sz="0" w:space="0" w:color="auto"/>
        <w:left w:val="none" w:sz="0" w:space="0" w:color="auto"/>
        <w:bottom w:val="none" w:sz="0" w:space="0" w:color="auto"/>
        <w:right w:val="none" w:sz="0" w:space="0" w:color="auto"/>
      </w:divBdr>
    </w:div>
    <w:div w:id="169755547">
      <w:bodyDiv w:val="1"/>
      <w:marLeft w:val="0"/>
      <w:marRight w:val="0"/>
      <w:marTop w:val="0"/>
      <w:marBottom w:val="0"/>
      <w:divBdr>
        <w:top w:val="none" w:sz="0" w:space="0" w:color="auto"/>
        <w:left w:val="none" w:sz="0" w:space="0" w:color="auto"/>
        <w:bottom w:val="none" w:sz="0" w:space="0" w:color="auto"/>
        <w:right w:val="none" w:sz="0" w:space="0" w:color="auto"/>
      </w:divBdr>
    </w:div>
    <w:div w:id="171070408">
      <w:bodyDiv w:val="1"/>
      <w:marLeft w:val="0"/>
      <w:marRight w:val="0"/>
      <w:marTop w:val="0"/>
      <w:marBottom w:val="0"/>
      <w:divBdr>
        <w:top w:val="none" w:sz="0" w:space="0" w:color="auto"/>
        <w:left w:val="none" w:sz="0" w:space="0" w:color="auto"/>
        <w:bottom w:val="none" w:sz="0" w:space="0" w:color="auto"/>
        <w:right w:val="none" w:sz="0" w:space="0" w:color="auto"/>
      </w:divBdr>
    </w:div>
    <w:div w:id="171338121">
      <w:bodyDiv w:val="1"/>
      <w:marLeft w:val="0"/>
      <w:marRight w:val="0"/>
      <w:marTop w:val="0"/>
      <w:marBottom w:val="0"/>
      <w:divBdr>
        <w:top w:val="none" w:sz="0" w:space="0" w:color="auto"/>
        <w:left w:val="none" w:sz="0" w:space="0" w:color="auto"/>
        <w:bottom w:val="none" w:sz="0" w:space="0" w:color="auto"/>
        <w:right w:val="none" w:sz="0" w:space="0" w:color="auto"/>
      </w:divBdr>
    </w:div>
    <w:div w:id="171530619">
      <w:bodyDiv w:val="1"/>
      <w:marLeft w:val="0"/>
      <w:marRight w:val="0"/>
      <w:marTop w:val="0"/>
      <w:marBottom w:val="0"/>
      <w:divBdr>
        <w:top w:val="none" w:sz="0" w:space="0" w:color="auto"/>
        <w:left w:val="none" w:sz="0" w:space="0" w:color="auto"/>
        <w:bottom w:val="none" w:sz="0" w:space="0" w:color="auto"/>
        <w:right w:val="none" w:sz="0" w:space="0" w:color="auto"/>
      </w:divBdr>
    </w:div>
    <w:div w:id="178937545">
      <w:bodyDiv w:val="1"/>
      <w:marLeft w:val="0"/>
      <w:marRight w:val="0"/>
      <w:marTop w:val="0"/>
      <w:marBottom w:val="0"/>
      <w:divBdr>
        <w:top w:val="none" w:sz="0" w:space="0" w:color="auto"/>
        <w:left w:val="none" w:sz="0" w:space="0" w:color="auto"/>
        <w:bottom w:val="none" w:sz="0" w:space="0" w:color="auto"/>
        <w:right w:val="none" w:sz="0" w:space="0" w:color="auto"/>
      </w:divBdr>
    </w:div>
    <w:div w:id="182792195">
      <w:bodyDiv w:val="1"/>
      <w:marLeft w:val="0"/>
      <w:marRight w:val="0"/>
      <w:marTop w:val="0"/>
      <w:marBottom w:val="0"/>
      <w:divBdr>
        <w:top w:val="none" w:sz="0" w:space="0" w:color="auto"/>
        <w:left w:val="none" w:sz="0" w:space="0" w:color="auto"/>
        <w:bottom w:val="none" w:sz="0" w:space="0" w:color="auto"/>
        <w:right w:val="none" w:sz="0" w:space="0" w:color="auto"/>
      </w:divBdr>
    </w:div>
    <w:div w:id="186216837">
      <w:bodyDiv w:val="1"/>
      <w:marLeft w:val="0"/>
      <w:marRight w:val="0"/>
      <w:marTop w:val="0"/>
      <w:marBottom w:val="0"/>
      <w:divBdr>
        <w:top w:val="none" w:sz="0" w:space="0" w:color="auto"/>
        <w:left w:val="none" w:sz="0" w:space="0" w:color="auto"/>
        <w:bottom w:val="none" w:sz="0" w:space="0" w:color="auto"/>
        <w:right w:val="none" w:sz="0" w:space="0" w:color="auto"/>
      </w:divBdr>
    </w:div>
    <w:div w:id="189804390">
      <w:bodyDiv w:val="1"/>
      <w:marLeft w:val="0"/>
      <w:marRight w:val="0"/>
      <w:marTop w:val="0"/>
      <w:marBottom w:val="0"/>
      <w:divBdr>
        <w:top w:val="none" w:sz="0" w:space="0" w:color="auto"/>
        <w:left w:val="none" w:sz="0" w:space="0" w:color="auto"/>
        <w:bottom w:val="none" w:sz="0" w:space="0" w:color="auto"/>
        <w:right w:val="none" w:sz="0" w:space="0" w:color="auto"/>
      </w:divBdr>
    </w:div>
    <w:div w:id="200634609">
      <w:bodyDiv w:val="1"/>
      <w:marLeft w:val="0"/>
      <w:marRight w:val="0"/>
      <w:marTop w:val="0"/>
      <w:marBottom w:val="0"/>
      <w:divBdr>
        <w:top w:val="none" w:sz="0" w:space="0" w:color="auto"/>
        <w:left w:val="none" w:sz="0" w:space="0" w:color="auto"/>
        <w:bottom w:val="none" w:sz="0" w:space="0" w:color="auto"/>
        <w:right w:val="none" w:sz="0" w:space="0" w:color="auto"/>
      </w:divBdr>
    </w:div>
    <w:div w:id="202331480">
      <w:bodyDiv w:val="1"/>
      <w:marLeft w:val="0"/>
      <w:marRight w:val="0"/>
      <w:marTop w:val="0"/>
      <w:marBottom w:val="0"/>
      <w:divBdr>
        <w:top w:val="none" w:sz="0" w:space="0" w:color="auto"/>
        <w:left w:val="none" w:sz="0" w:space="0" w:color="auto"/>
        <w:bottom w:val="none" w:sz="0" w:space="0" w:color="auto"/>
        <w:right w:val="none" w:sz="0" w:space="0" w:color="auto"/>
      </w:divBdr>
    </w:div>
    <w:div w:id="202988397">
      <w:bodyDiv w:val="1"/>
      <w:marLeft w:val="0"/>
      <w:marRight w:val="0"/>
      <w:marTop w:val="0"/>
      <w:marBottom w:val="0"/>
      <w:divBdr>
        <w:top w:val="none" w:sz="0" w:space="0" w:color="auto"/>
        <w:left w:val="none" w:sz="0" w:space="0" w:color="auto"/>
        <w:bottom w:val="none" w:sz="0" w:space="0" w:color="auto"/>
        <w:right w:val="none" w:sz="0" w:space="0" w:color="auto"/>
      </w:divBdr>
    </w:div>
    <w:div w:id="204414170">
      <w:bodyDiv w:val="1"/>
      <w:marLeft w:val="0"/>
      <w:marRight w:val="0"/>
      <w:marTop w:val="0"/>
      <w:marBottom w:val="0"/>
      <w:divBdr>
        <w:top w:val="none" w:sz="0" w:space="0" w:color="auto"/>
        <w:left w:val="none" w:sz="0" w:space="0" w:color="auto"/>
        <w:bottom w:val="none" w:sz="0" w:space="0" w:color="auto"/>
        <w:right w:val="none" w:sz="0" w:space="0" w:color="auto"/>
      </w:divBdr>
    </w:div>
    <w:div w:id="207761655">
      <w:bodyDiv w:val="1"/>
      <w:marLeft w:val="0"/>
      <w:marRight w:val="0"/>
      <w:marTop w:val="0"/>
      <w:marBottom w:val="0"/>
      <w:divBdr>
        <w:top w:val="none" w:sz="0" w:space="0" w:color="auto"/>
        <w:left w:val="none" w:sz="0" w:space="0" w:color="auto"/>
        <w:bottom w:val="none" w:sz="0" w:space="0" w:color="auto"/>
        <w:right w:val="none" w:sz="0" w:space="0" w:color="auto"/>
      </w:divBdr>
    </w:div>
    <w:div w:id="210771210">
      <w:bodyDiv w:val="1"/>
      <w:marLeft w:val="0"/>
      <w:marRight w:val="0"/>
      <w:marTop w:val="0"/>
      <w:marBottom w:val="0"/>
      <w:divBdr>
        <w:top w:val="none" w:sz="0" w:space="0" w:color="auto"/>
        <w:left w:val="none" w:sz="0" w:space="0" w:color="auto"/>
        <w:bottom w:val="none" w:sz="0" w:space="0" w:color="auto"/>
        <w:right w:val="none" w:sz="0" w:space="0" w:color="auto"/>
      </w:divBdr>
    </w:div>
    <w:div w:id="212082819">
      <w:bodyDiv w:val="1"/>
      <w:marLeft w:val="0"/>
      <w:marRight w:val="0"/>
      <w:marTop w:val="0"/>
      <w:marBottom w:val="0"/>
      <w:divBdr>
        <w:top w:val="none" w:sz="0" w:space="0" w:color="auto"/>
        <w:left w:val="none" w:sz="0" w:space="0" w:color="auto"/>
        <w:bottom w:val="none" w:sz="0" w:space="0" w:color="auto"/>
        <w:right w:val="none" w:sz="0" w:space="0" w:color="auto"/>
      </w:divBdr>
    </w:div>
    <w:div w:id="217788537">
      <w:bodyDiv w:val="1"/>
      <w:marLeft w:val="0"/>
      <w:marRight w:val="0"/>
      <w:marTop w:val="0"/>
      <w:marBottom w:val="0"/>
      <w:divBdr>
        <w:top w:val="none" w:sz="0" w:space="0" w:color="auto"/>
        <w:left w:val="none" w:sz="0" w:space="0" w:color="auto"/>
        <w:bottom w:val="none" w:sz="0" w:space="0" w:color="auto"/>
        <w:right w:val="none" w:sz="0" w:space="0" w:color="auto"/>
      </w:divBdr>
    </w:div>
    <w:div w:id="222108080">
      <w:bodyDiv w:val="1"/>
      <w:marLeft w:val="0"/>
      <w:marRight w:val="0"/>
      <w:marTop w:val="0"/>
      <w:marBottom w:val="0"/>
      <w:divBdr>
        <w:top w:val="none" w:sz="0" w:space="0" w:color="auto"/>
        <w:left w:val="none" w:sz="0" w:space="0" w:color="auto"/>
        <w:bottom w:val="none" w:sz="0" w:space="0" w:color="auto"/>
        <w:right w:val="none" w:sz="0" w:space="0" w:color="auto"/>
      </w:divBdr>
    </w:div>
    <w:div w:id="222638677">
      <w:bodyDiv w:val="1"/>
      <w:marLeft w:val="0"/>
      <w:marRight w:val="0"/>
      <w:marTop w:val="0"/>
      <w:marBottom w:val="0"/>
      <w:divBdr>
        <w:top w:val="none" w:sz="0" w:space="0" w:color="auto"/>
        <w:left w:val="none" w:sz="0" w:space="0" w:color="auto"/>
        <w:bottom w:val="none" w:sz="0" w:space="0" w:color="auto"/>
        <w:right w:val="none" w:sz="0" w:space="0" w:color="auto"/>
      </w:divBdr>
    </w:div>
    <w:div w:id="222759220">
      <w:bodyDiv w:val="1"/>
      <w:marLeft w:val="0"/>
      <w:marRight w:val="0"/>
      <w:marTop w:val="0"/>
      <w:marBottom w:val="0"/>
      <w:divBdr>
        <w:top w:val="none" w:sz="0" w:space="0" w:color="auto"/>
        <w:left w:val="none" w:sz="0" w:space="0" w:color="auto"/>
        <w:bottom w:val="none" w:sz="0" w:space="0" w:color="auto"/>
        <w:right w:val="none" w:sz="0" w:space="0" w:color="auto"/>
      </w:divBdr>
    </w:div>
    <w:div w:id="222840293">
      <w:bodyDiv w:val="1"/>
      <w:marLeft w:val="0"/>
      <w:marRight w:val="0"/>
      <w:marTop w:val="0"/>
      <w:marBottom w:val="0"/>
      <w:divBdr>
        <w:top w:val="none" w:sz="0" w:space="0" w:color="auto"/>
        <w:left w:val="none" w:sz="0" w:space="0" w:color="auto"/>
        <w:bottom w:val="none" w:sz="0" w:space="0" w:color="auto"/>
        <w:right w:val="none" w:sz="0" w:space="0" w:color="auto"/>
      </w:divBdr>
    </w:div>
    <w:div w:id="228732607">
      <w:bodyDiv w:val="1"/>
      <w:marLeft w:val="0"/>
      <w:marRight w:val="0"/>
      <w:marTop w:val="0"/>
      <w:marBottom w:val="0"/>
      <w:divBdr>
        <w:top w:val="none" w:sz="0" w:space="0" w:color="auto"/>
        <w:left w:val="none" w:sz="0" w:space="0" w:color="auto"/>
        <w:bottom w:val="none" w:sz="0" w:space="0" w:color="auto"/>
        <w:right w:val="none" w:sz="0" w:space="0" w:color="auto"/>
      </w:divBdr>
    </w:div>
    <w:div w:id="232815038">
      <w:bodyDiv w:val="1"/>
      <w:marLeft w:val="0"/>
      <w:marRight w:val="0"/>
      <w:marTop w:val="0"/>
      <w:marBottom w:val="0"/>
      <w:divBdr>
        <w:top w:val="none" w:sz="0" w:space="0" w:color="auto"/>
        <w:left w:val="none" w:sz="0" w:space="0" w:color="auto"/>
        <w:bottom w:val="none" w:sz="0" w:space="0" w:color="auto"/>
        <w:right w:val="none" w:sz="0" w:space="0" w:color="auto"/>
      </w:divBdr>
    </w:div>
    <w:div w:id="234900465">
      <w:bodyDiv w:val="1"/>
      <w:marLeft w:val="0"/>
      <w:marRight w:val="0"/>
      <w:marTop w:val="0"/>
      <w:marBottom w:val="0"/>
      <w:divBdr>
        <w:top w:val="none" w:sz="0" w:space="0" w:color="auto"/>
        <w:left w:val="none" w:sz="0" w:space="0" w:color="auto"/>
        <w:bottom w:val="none" w:sz="0" w:space="0" w:color="auto"/>
        <w:right w:val="none" w:sz="0" w:space="0" w:color="auto"/>
      </w:divBdr>
    </w:div>
    <w:div w:id="245572752">
      <w:bodyDiv w:val="1"/>
      <w:marLeft w:val="0"/>
      <w:marRight w:val="0"/>
      <w:marTop w:val="0"/>
      <w:marBottom w:val="0"/>
      <w:divBdr>
        <w:top w:val="none" w:sz="0" w:space="0" w:color="auto"/>
        <w:left w:val="none" w:sz="0" w:space="0" w:color="auto"/>
        <w:bottom w:val="none" w:sz="0" w:space="0" w:color="auto"/>
        <w:right w:val="none" w:sz="0" w:space="0" w:color="auto"/>
      </w:divBdr>
    </w:div>
    <w:div w:id="247425228">
      <w:bodyDiv w:val="1"/>
      <w:marLeft w:val="0"/>
      <w:marRight w:val="0"/>
      <w:marTop w:val="0"/>
      <w:marBottom w:val="0"/>
      <w:divBdr>
        <w:top w:val="none" w:sz="0" w:space="0" w:color="auto"/>
        <w:left w:val="none" w:sz="0" w:space="0" w:color="auto"/>
        <w:bottom w:val="none" w:sz="0" w:space="0" w:color="auto"/>
        <w:right w:val="none" w:sz="0" w:space="0" w:color="auto"/>
      </w:divBdr>
    </w:div>
    <w:div w:id="247467040">
      <w:bodyDiv w:val="1"/>
      <w:marLeft w:val="0"/>
      <w:marRight w:val="0"/>
      <w:marTop w:val="0"/>
      <w:marBottom w:val="0"/>
      <w:divBdr>
        <w:top w:val="none" w:sz="0" w:space="0" w:color="auto"/>
        <w:left w:val="none" w:sz="0" w:space="0" w:color="auto"/>
        <w:bottom w:val="none" w:sz="0" w:space="0" w:color="auto"/>
        <w:right w:val="none" w:sz="0" w:space="0" w:color="auto"/>
      </w:divBdr>
    </w:div>
    <w:div w:id="248776710">
      <w:bodyDiv w:val="1"/>
      <w:marLeft w:val="0"/>
      <w:marRight w:val="0"/>
      <w:marTop w:val="0"/>
      <w:marBottom w:val="0"/>
      <w:divBdr>
        <w:top w:val="none" w:sz="0" w:space="0" w:color="auto"/>
        <w:left w:val="none" w:sz="0" w:space="0" w:color="auto"/>
        <w:bottom w:val="none" w:sz="0" w:space="0" w:color="auto"/>
        <w:right w:val="none" w:sz="0" w:space="0" w:color="auto"/>
      </w:divBdr>
    </w:div>
    <w:div w:id="249507771">
      <w:bodyDiv w:val="1"/>
      <w:marLeft w:val="0"/>
      <w:marRight w:val="0"/>
      <w:marTop w:val="0"/>
      <w:marBottom w:val="0"/>
      <w:divBdr>
        <w:top w:val="none" w:sz="0" w:space="0" w:color="auto"/>
        <w:left w:val="none" w:sz="0" w:space="0" w:color="auto"/>
        <w:bottom w:val="none" w:sz="0" w:space="0" w:color="auto"/>
        <w:right w:val="none" w:sz="0" w:space="0" w:color="auto"/>
      </w:divBdr>
    </w:div>
    <w:div w:id="249658117">
      <w:bodyDiv w:val="1"/>
      <w:marLeft w:val="0"/>
      <w:marRight w:val="0"/>
      <w:marTop w:val="0"/>
      <w:marBottom w:val="0"/>
      <w:divBdr>
        <w:top w:val="none" w:sz="0" w:space="0" w:color="auto"/>
        <w:left w:val="none" w:sz="0" w:space="0" w:color="auto"/>
        <w:bottom w:val="none" w:sz="0" w:space="0" w:color="auto"/>
        <w:right w:val="none" w:sz="0" w:space="0" w:color="auto"/>
      </w:divBdr>
    </w:div>
    <w:div w:id="251548976">
      <w:bodyDiv w:val="1"/>
      <w:marLeft w:val="0"/>
      <w:marRight w:val="0"/>
      <w:marTop w:val="0"/>
      <w:marBottom w:val="0"/>
      <w:divBdr>
        <w:top w:val="none" w:sz="0" w:space="0" w:color="auto"/>
        <w:left w:val="none" w:sz="0" w:space="0" w:color="auto"/>
        <w:bottom w:val="none" w:sz="0" w:space="0" w:color="auto"/>
        <w:right w:val="none" w:sz="0" w:space="0" w:color="auto"/>
      </w:divBdr>
      <w:divsChild>
        <w:div w:id="705370977">
          <w:marLeft w:val="0"/>
          <w:marRight w:val="-12345"/>
          <w:marTop w:val="0"/>
          <w:marBottom w:val="0"/>
          <w:divBdr>
            <w:top w:val="none" w:sz="0" w:space="0" w:color="auto"/>
            <w:left w:val="none" w:sz="0" w:space="0" w:color="auto"/>
            <w:bottom w:val="none" w:sz="0" w:space="0" w:color="auto"/>
            <w:right w:val="none" w:sz="0" w:space="0" w:color="auto"/>
          </w:divBdr>
        </w:div>
        <w:div w:id="1986736580">
          <w:marLeft w:val="0"/>
          <w:marRight w:val="-12345"/>
          <w:marTop w:val="0"/>
          <w:marBottom w:val="0"/>
          <w:divBdr>
            <w:top w:val="none" w:sz="0" w:space="0" w:color="auto"/>
            <w:left w:val="none" w:sz="0" w:space="0" w:color="auto"/>
            <w:bottom w:val="none" w:sz="0" w:space="0" w:color="auto"/>
            <w:right w:val="none" w:sz="0" w:space="0" w:color="auto"/>
          </w:divBdr>
        </w:div>
        <w:div w:id="914245130">
          <w:marLeft w:val="0"/>
          <w:marRight w:val="-12345"/>
          <w:marTop w:val="0"/>
          <w:marBottom w:val="0"/>
          <w:divBdr>
            <w:top w:val="none" w:sz="0" w:space="0" w:color="auto"/>
            <w:left w:val="none" w:sz="0" w:space="0" w:color="auto"/>
            <w:bottom w:val="none" w:sz="0" w:space="0" w:color="auto"/>
            <w:right w:val="none" w:sz="0" w:space="0" w:color="auto"/>
          </w:divBdr>
        </w:div>
      </w:divsChild>
    </w:div>
    <w:div w:id="254940640">
      <w:bodyDiv w:val="1"/>
      <w:marLeft w:val="0"/>
      <w:marRight w:val="0"/>
      <w:marTop w:val="0"/>
      <w:marBottom w:val="0"/>
      <w:divBdr>
        <w:top w:val="none" w:sz="0" w:space="0" w:color="auto"/>
        <w:left w:val="none" w:sz="0" w:space="0" w:color="auto"/>
        <w:bottom w:val="none" w:sz="0" w:space="0" w:color="auto"/>
        <w:right w:val="none" w:sz="0" w:space="0" w:color="auto"/>
      </w:divBdr>
    </w:div>
    <w:div w:id="255945742">
      <w:bodyDiv w:val="1"/>
      <w:marLeft w:val="0"/>
      <w:marRight w:val="0"/>
      <w:marTop w:val="0"/>
      <w:marBottom w:val="0"/>
      <w:divBdr>
        <w:top w:val="none" w:sz="0" w:space="0" w:color="auto"/>
        <w:left w:val="none" w:sz="0" w:space="0" w:color="auto"/>
        <w:bottom w:val="none" w:sz="0" w:space="0" w:color="auto"/>
        <w:right w:val="none" w:sz="0" w:space="0" w:color="auto"/>
      </w:divBdr>
    </w:div>
    <w:div w:id="256787389">
      <w:bodyDiv w:val="1"/>
      <w:marLeft w:val="0"/>
      <w:marRight w:val="0"/>
      <w:marTop w:val="0"/>
      <w:marBottom w:val="0"/>
      <w:divBdr>
        <w:top w:val="none" w:sz="0" w:space="0" w:color="auto"/>
        <w:left w:val="none" w:sz="0" w:space="0" w:color="auto"/>
        <w:bottom w:val="none" w:sz="0" w:space="0" w:color="auto"/>
        <w:right w:val="none" w:sz="0" w:space="0" w:color="auto"/>
      </w:divBdr>
    </w:div>
    <w:div w:id="257102944">
      <w:bodyDiv w:val="1"/>
      <w:marLeft w:val="0"/>
      <w:marRight w:val="0"/>
      <w:marTop w:val="0"/>
      <w:marBottom w:val="0"/>
      <w:divBdr>
        <w:top w:val="none" w:sz="0" w:space="0" w:color="auto"/>
        <w:left w:val="none" w:sz="0" w:space="0" w:color="auto"/>
        <w:bottom w:val="none" w:sz="0" w:space="0" w:color="auto"/>
        <w:right w:val="none" w:sz="0" w:space="0" w:color="auto"/>
      </w:divBdr>
    </w:div>
    <w:div w:id="257567940">
      <w:bodyDiv w:val="1"/>
      <w:marLeft w:val="0"/>
      <w:marRight w:val="0"/>
      <w:marTop w:val="0"/>
      <w:marBottom w:val="0"/>
      <w:divBdr>
        <w:top w:val="none" w:sz="0" w:space="0" w:color="auto"/>
        <w:left w:val="none" w:sz="0" w:space="0" w:color="auto"/>
        <w:bottom w:val="none" w:sz="0" w:space="0" w:color="auto"/>
        <w:right w:val="none" w:sz="0" w:space="0" w:color="auto"/>
      </w:divBdr>
    </w:div>
    <w:div w:id="262035789">
      <w:bodyDiv w:val="1"/>
      <w:marLeft w:val="0"/>
      <w:marRight w:val="0"/>
      <w:marTop w:val="0"/>
      <w:marBottom w:val="0"/>
      <w:divBdr>
        <w:top w:val="none" w:sz="0" w:space="0" w:color="auto"/>
        <w:left w:val="none" w:sz="0" w:space="0" w:color="auto"/>
        <w:bottom w:val="none" w:sz="0" w:space="0" w:color="auto"/>
        <w:right w:val="none" w:sz="0" w:space="0" w:color="auto"/>
      </w:divBdr>
    </w:div>
    <w:div w:id="264268550">
      <w:bodyDiv w:val="1"/>
      <w:marLeft w:val="0"/>
      <w:marRight w:val="0"/>
      <w:marTop w:val="0"/>
      <w:marBottom w:val="0"/>
      <w:divBdr>
        <w:top w:val="none" w:sz="0" w:space="0" w:color="auto"/>
        <w:left w:val="none" w:sz="0" w:space="0" w:color="auto"/>
        <w:bottom w:val="none" w:sz="0" w:space="0" w:color="auto"/>
        <w:right w:val="none" w:sz="0" w:space="0" w:color="auto"/>
      </w:divBdr>
    </w:div>
    <w:div w:id="265818339">
      <w:bodyDiv w:val="1"/>
      <w:marLeft w:val="0"/>
      <w:marRight w:val="0"/>
      <w:marTop w:val="0"/>
      <w:marBottom w:val="0"/>
      <w:divBdr>
        <w:top w:val="none" w:sz="0" w:space="0" w:color="auto"/>
        <w:left w:val="none" w:sz="0" w:space="0" w:color="auto"/>
        <w:bottom w:val="none" w:sz="0" w:space="0" w:color="auto"/>
        <w:right w:val="none" w:sz="0" w:space="0" w:color="auto"/>
      </w:divBdr>
    </w:div>
    <w:div w:id="265886190">
      <w:bodyDiv w:val="1"/>
      <w:marLeft w:val="0"/>
      <w:marRight w:val="0"/>
      <w:marTop w:val="0"/>
      <w:marBottom w:val="0"/>
      <w:divBdr>
        <w:top w:val="none" w:sz="0" w:space="0" w:color="auto"/>
        <w:left w:val="none" w:sz="0" w:space="0" w:color="auto"/>
        <w:bottom w:val="none" w:sz="0" w:space="0" w:color="auto"/>
        <w:right w:val="none" w:sz="0" w:space="0" w:color="auto"/>
      </w:divBdr>
    </w:div>
    <w:div w:id="269241634">
      <w:bodyDiv w:val="1"/>
      <w:marLeft w:val="0"/>
      <w:marRight w:val="0"/>
      <w:marTop w:val="0"/>
      <w:marBottom w:val="0"/>
      <w:divBdr>
        <w:top w:val="none" w:sz="0" w:space="0" w:color="auto"/>
        <w:left w:val="none" w:sz="0" w:space="0" w:color="auto"/>
        <w:bottom w:val="none" w:sz="0" w:space="0" w:color="auto"/>
        <w:right w:val="none" w:sz="0" w:space="0" w:color="auto"/>
      </w:divBdr>
    </w:div>
    <w:div w:id="271399035">
      <w:bodyDiv w:val="1"/>
      <w:marLeft w:val="0"/>
      <w:marRight w:val="0"/>
      <w:marTop w:val="0"/>
      <w:marBottom w:val="0"/>
      <w:divBdr>
        <w:top w:val="none" w:sz="0" w:space="0" w:color="auto"/>
        <w:left w:val="none" w:sz="0" w:space="0" w:color="auto"/>
        <w:bottom w:val="none" w:sz="0" w:space="0" w:color="auto"/>
        <w:right w:val="none" w:sz="0" w:space="0" w:color="auto"/>
      </w:divBdr>
    </w:div>
    <w:div w:id="272828968">
      <w:bodyDiv w:val="1"/>
      <w:marLeft w:val="0"/>
      <w:marRight w:val="0"/>
      <w:marTop w:val="0"/>
      <w:marBottom w:val="0"/>
      <w:divBdr>
        <w:top w:val="none" w:sz="0" w:space="0" w:color="auto"/>
        <w:left w:val="none" w:sz="0" w:space="0" w:color="auto"/>
        <w:bottom w:val="none" w:sz="0" w:space="0" w:color="auto"/>
        <w:right w:val="none" w:sz="0" w:space="0" w:color="auto"/>
      </w:divBdr>
    </w:div>
    <w:div w:id="276523110">
      <w:bodyDiv w:val="1"/>
      <w:marLeft w:val="0"/>
      <w:marRight w:val="0"/>
      <w:marTop w:val="0"/>
      <w:marBottom w:val="0"/>
      <w:divBdr>
        <w:top w:val="none" w:sz="0" w:space="0" w:color="auto"/>
        <w:left w:val="none" w:sz="0" w:space="0" w:color="auto"/>
        <w:bottom w:val="none" w:sz="0" w:space="0" w:color="auto"/>
        <w:right w:val="none" w:sz="0" w:space="0" w:color="auto"/>
      </w:divBdr>
    </w:div>
    <w:div w:id="277027479">
      <w:bodyDiv w:val="1"/>
      <w:marLeft w:val="0"/>
      <w:marRight w:val="0"/>
      <w:marTop w:val="0"/>
      <w:marBottom w:val="0"/>
      <w:divBdr>
        <w:top w:val="none" w:sz="0" w:space="0" w:color="auto"/>
        <w:left w:val="none" w:sz="0" w:space="0" w:color="auto"/>
        <w:bottom w:val="none" w:sz="0" w:space="0" w:color="auto"/>
        <w:right w:val="none" w:sz="0" w:space="0" w:color="auto"/>
      </w:divBdr>
    </w:div>
    <w:div w:id="278072530">
      <w:bodyDiv w:val="1"/>
      <w:marLeft w:val="0"/>
      <w:marRight w:val="0"/>
      <w:marTop w:val="0"/>
      <w:marBottom w:val="0"/>
      <w:divBdr>
        <w:top w:val="none" w:sz="0" w:space="0" w:color="auto"/>
        <w:left w:val="none" w:sz="0" w:space="0" w:color="auto"/>
        <w:bottom w:val="none" w:sz="0" w:space="0" w:color="auto"/>
        <w:right w:val="none" w:sz="0" w:space="0" w:color="auto"/>
      </w:divBdr>
    </w:div>
    <w:div w:id="278101308">
      <w:bodyDiv w:val="1"/>
      <w:marLeft w:val="0"/>
      <w:marRight w:val="0"/>
      <w:marTop w:val="0"/>
      <w:marBottom w:val="0"/>
      <w:divBdr>
        <w:top w:val="none" w:sz="0" w:space="0" w:color="auto"/>
        <w:left w:val="none" w:sz="0" w:space="0" w:color="auto"/>
        <w:bottom w:val="none" w:sz="0" w:space="0" w:color="auto"/>
        <w:right w:val="none" w:sz="0" w:space="0" w:color="auto"/>
      </w:divBdr>
    </w:div>
    <w:div w:id="282542132">
      <w:bodyDiv w:val="1"/>
      <w:marLeft w:val="0"/>
      <w:marRight w:val="0"/>
      <w:marTop w:val="0"/>
      <w:marBottom w:val="0"/>
      <w:divBdr>
        <w:top w:val="none" w:sz="0" w:space="0" w:color="auto"/>
        <w:left w:val="none" w:sz="0" w:space="0" w:color="auto"/>
        <w:bottom w:val="none" w:sz="0" w:space="0" w:color="auto"/>
        <w:right w:val="none" w:sz="0" w:space="0" w:color="auto"/>
      </w:divBdr>
    </w:div>
    <w:div w:id="288124875">
      <w:bodyDiv w:val="1"/>
      <w:marLeft w:val="0"/>
      <w:marRight w:val="0"/>
      <w:marTop w:val="0"/>
      <w:marBottom w:val="0"/>
      <w:divBdr>
        <w:top w:val="none" w:sz="0" w:space="0" w:color="auto"/>
        <w:left w:val="none" w:sz="0" w:space="0" w:color="auto"/>
        <w:bottom w:val="none" w:sz="0" w:space="0" w:color="auto"/>
        <w:right w:val="none" w:sz="0" w:space="0" w:color="auto"/>
      </w:divBdr>
    </w:div>
    <w:div w:id="301008835">
      <w:bodyDiv w:val="1"/>
      <w:marLeft w:val="0"/>
      <w:marRight w:val="0"/>
      <w:marTop w:val="0"/>
      <w:marBottom w:val="0"/>
      <w:divBdr>
        <w:top w:val="none" w:sz="0" w:space="0" w:color="auto"/>
        <w:left w:val="none" w:sz="0" w:space="0" w:color="auto"/>
        <w:bottom w:val="none" w:sz="0" w:space="0" w:color="auto"/>
        <w:right w:val="none" w:sz="0" w:space="0" w:color="auto"/>
      </w:divBdr>
    </w:div>
    <w:div w:id="301009314">
      <w:bodyDiv w:val="1"/>
      <w:marLeft w:val="0"/>
      <w:marRight w:val="0"/>
      <w:marTop w:val="0"/>
      <w:marBottom w:val="0"/>
      <w:divBdr>
        <w:top w:val="none" w:sz="0" w:space="0" w:color="auto"/>
        <w:left w:val="none" w:sz="0" w:space="0" w:color="auto"/>
        <w:bottom w:val="none" w:sz="0" w:space="0" w:color="auto"/>
        <w:right w:val="none" w:sz="0" w:space="0" w:color="auto"/>
      </w:divBdr>
    </w:div>
    <w:div w:id="301615070">
      <w:bodyDiv w:val="1"/>
      <w:marLeft w:val="0"/>
      <w:marRight w:val="0"/>
      <w:marTop w:val="0"/>
      <w:marBottom w:val="0"/>
      <w:divBdr>
        <w:top w:val="none" w:sz="0" w:space="0" w:color="auto"/>
        <w:left w:val="none" w:sz="0" w:space="0" w:color="auto"/>
        <w:bottom w:val="none" w:sz="0" w:space="0" w:color="auto"/>
        <w:right w:val="none" w:sz="0" w:space="0" w:color="auto"/>
      </w:divBdr>
    </w:div>
    <w:div w:id="304967651">
      <w:bodyDiv w:val="1"/>
      <w:marLeft w:val="0"/>
      <w:marRight w:val="0"/>
      <w:marTop w:val="0"/>
      <w:marBottom w:val="0"/>
      <w:divBdr>
        <w:top w:val="none" w:sz="0" w:space="0" w:color="auto"/>
        <w:left w:val="none" w:sz="0" w:space="0" w:color="auto"/>
        <w:bottom w:val="none" w:sz="0" w:space="0" w:color="auto"/>
        <w:right w:val="none" w:sz="0" w:space="0" w:color="auto"/>
      </w:divBdr>
    </w:div>
    <w:div w:id="305399823">
      <w:bodyDiv w:val="1"/>
      <w:marLeft w:val="0"/>
      <w:marRight w:val="0"/>
      <w:marTop w:val="0"/>
      <w:marBottom w:val="0"/>
      <w:divBdr>
        <w:top w:val="none" w:sz="0" w:space="0" w:color="auto"/>
        <w:left w:val="none" w:sz="0" w:space="0" w:color="auto"/>
        <w:bottom w:val="none" w:sz="0" w:space="0" w:color="auto"/>
        <w:right w:val="none" w:sz="0" w:space="0" w:color="auto"/>
      </w:divBdr>
    </w:div>
    <w:div w:id="313026560">
      <w:bodyDiv w:val="1"/>
      <w:marLeft w:val="0"/>
      <w:marRight w:val="0"/>
      <w:marTop w:val="0"/>
      <w:marBottom w:val="0"/>
      <w:divBdr>
        <w:top w:val="none" w:sz="0" w:space="0" w:color="auto"/>
        <w:left w:val="none" w:sz="0" w:space="0" w:color="auto"/>
        <w:bottom w:val="none" w:sz="0" w:space="0" w:color="auto"/>
        <w:right w:val="none" w:sz="0" w:space="0" w:color="auto"/>
      </w:divBdr>
    </w:div>
    <w:div w:id="317735797">
      <w:bodyDiv w:val="1"/>
      <w:marLeft w:val="0"/>
      <w:marRight w:val="0"/>
      <w:marTop w:val="0"/>
      <w:marBottom w:val="0"/>
      <w:divBdr>
        <w:top w:val="none" w:sz="0" w:space="0" w:color="auto"/>
        <w:left w:val="none" w:sz="0" w:space="0" w:color="auto"/>
        <w:bottom w:val="none" w:sz="0" w:space="0" w:color="auto"/>
        <w:right w:val="none" w:sz="0" w:space="0" w:color="auto"/>
      </w:divBdr>
    </w:div>
    <w:div w:id="320815311">
      <w:bodyDiv w:val="1"/>
      <w:marLeft w:val="0"/>
      <w:marRight w:val="0"/>
      <w:marTop w:val="0"/>
      <w:marBottom w:val="0"/>
      <w:divBdr>
        <w:top w:val="none" w:sz="0" w:space="0" w:color="auto"/>
        <w:left w:val="none" w:sz="0" w:space="0" w:color="auto"/>
        <w:bottom w:val="none" w:sz="0" w:space="0" w:color="auto"/>
        <w:right w:val="none" w:sz="0" w:space="0" w:color="auto"/>
      </w:divBdr>
    </w:div>
    <w:div w:id="323823958">
      <w:bodyDiv w:val="1"/>
      <w:marLeft w:val="0"/>
      <w:marRight w:val="0"/>
      <w:marTop w:val="0"/>
      <w:marBottom w:val="0"/>
      <w:divBdr>
        <w:top w:val="none" w:sz="0" w:space="0" w:color="auto"/>
        <w:left w:val="none" w:sz="0" w:space="0" w:color="auto"/>
        <w:bottom w:val="none" w:sz="0" w:space="0" w:color="auto"/>
        <w:right w:val="none" w:sz="0" w:space="0" w:color="auto"/>
      </w:divBdr>
    </w:div>
    <w:div w:id="324087307">
      <w:bodyDiv w:val="1"/>
      <w:marLeft w:val="0"/>
      <w:marRight w:val="0"/>
      <w:marTop w:val="0"/>
      <w:marBottom w:val="0"/>
      <w:divBdr>
        <w:top w:val="none" w:sz="0" w:space="0" w:color="auto"/>
        <w:left w:val="none" w:sz="0" w:space="0" w:color="auto"/>
        <w:bottom w:val="none" w:sz="0" w:space="0" w:color="auto"/>
        <w:right w:val="none" w:sz="0" w:space="0" w:color="auto"/>
      </w:divBdr>
    </w:div>
    <w:div w:id="328216127">
      <w:bodyDiv w:val="1"/>
      <w:marLeft w:val="0"/>
      <w:marRight w:val="0"/>
      <w:marTop w:val="0"/>
      <w:marBottom w:val="0"/>
      <w:divBdr>
        <w:top w:val="none" w:sz="0" w:space="0" w:color="auto"/>
        <w:left w:val="none" w:sz="0" w:space="0" w:color="auto"/>
        <w:bottom w:val="none" w:sz="0" w:space="0" w:color="auto"/>
        <w:right w:val="none" w:sz="0" w:space="0" w:color="auto"/>
      </w:divBdr>
    </w:div>
    <w:div w:id="332297614">
      <w:bodyDiv w:val="1"/>
      <w:marLeft w:val="0"/>
      <w:marRight w:val="0"/>
      <w:marTop w:val="0"/>
      <w:marBottom w:val="0"/>
      <w:divBdr>
        <w:top w:val="none" w:sz="0" w:space="0" w:color="auto"/>
        <w:left w:val="none" w:sz="0" w:space="0" w:color="auto"/>
        <w:bottom w:val="none" w:sz="0" w:space="0" w:color="auto"/>
        <w:right w:val="none" w:sz="0" w:space="0" w:color="auto"/>
      </w:divBdr>
    </w:div>
    <w:div w:id="333841965">
      <w:bodyDiv w:val="1"/>
      <w:marLeft w:val="0"/>
      <w:marRight w:val="0"/>
      <w:marTop w:val="0"/>
      <w:marBottom w:val="0"/>
      <w:divBdr>
        <w:top w:val="none" w:sz="0" w:space="0" w:color="auto"/>
        <w:left w:val="none" w:sz="0" w:space="0" w:color="auto"/>
        <w:bottom w:val="none" w:sz="0" w:space="0" w:color="auto"/>
        <w:right w:val="none" w:sz="0" w:space="0" w:color="auto"/>
      </w:divBdr>
    </w:div>
    <w:div w:id="343670925">
      <w:bodyDiv w:val="1"/>
      <w:marLeft w:val="0"/>
      <w:marRight w:val="0"/>
      <w:marTop w:val="0"/>
      <w:marBottom w:val="0"/>
      <w:divBdr>
        <w:top w:val="none" w:sz="0" w:space="0" w:color="auto"/>
        <w:left w:val="none" w:sz="0" w:space="0" w:color="auto"/>
        <w:bottom w:val="none" w:sz="0" w:space="0" w:color="auto"/>
        <w:right w:val="none" w:sz="0" w:space="0" w:color="auto"/>
      </w:divBdr>
    </w:div>
    <w:div w:id="350374224">
      <w:bodyDiv w:val="1"/>
      <w:marLeft w:val="0"/>
      <w:marRight w:val="0"/>
      <w:marTop w:val="0"/>
      <w:marBottom w:val="0"/>
      <w:divBdr>
        <w:top w:val="none" w:sz="0" w:space="0" w:color="auto"/>
        <w:left w:val="none" w:sz="0" w:space="0" w:color="auto"/>
        <w:bottom w:val="none" w:sz="0" w:space="0" w:color="auto"/>
        <w:right w:val="none" w:sz="0" w:space="0" w:color="auto"/>
      </w:divBdr>
    </w:div>
    <w:div w:id="350684038">
      <w:bodyDiv w:val="1"/>
      <w:marLeft w:val="0"/>
      <w:marRight w:val="0"/>
      <w:marTop w:val="0"/>
      <w:marBottom w:val="0"/>
      <w:divBdr>
        <w:top w:val="none" w:sz="0" w:space="0" w:color="auto"/>
        <w:left w:val="none" w:sz="0" w:space="0" w:color="auto"/>
        <w:bottom w:val="none" w:sz="0" w:space="0" w:color="auto"/>
        <w:right w:val="none" w:sz="0" w:space="0" w:color="auto"/>
      </w:divBdr>
    </w:div>
    <w:div w:id="352649990">
      <w:bodyDiv w:val="1"/>
      <w:marLeft w:val="0"/>
      <w:marRight w:val="0"/>
      <w:marTop w:val="0"/>
      <w:marBottom w:val="0"/>
      <w:divBdr>
        <w:top w:val="none" w:sz="0" w:space="0" w:color="auto"/>
        <w:left w:val="none" w:sz="0" w:space="0" w:color="auto"/>
        <w:bottom w:val="none" w:sz="0" w:space="0" w:color="auto"/>
        <w:right w:val="none" w:sz="0" w:space="0" w:color="auto"/>
      </w:divBdr>
    </w:div>
    <w:div w:id="361516116">
      <w:bodyDiv w:val="1"/>
      <w:marLeft w:val="0"/>
      <w:marRight w:val="0"/>
      <w:marTop w:val="0"/>
      <w:marBottom w:val="0"/>
      <w:divBdr>
        <w:top w:val="none" w:sz="0" w:space="0" w:color="auto"/>
        <w:left w:val="none" w:sz="0" w:space="0" w:color="auto"/>
        <w:bottom w:val="none" w:sz="0" w:space="0" w:color="auto"/>
        <w:right w:val="none" w:sz="0" w:space="0" w:color="auto"/>
      </w:divBdr>
    </w:div>
    <w:div w:id="363558215">
      <w:bodyDiv w:val="1"/>
      <w:marLeft w:val="0"/>
      <w:marRight w:val="0"/>
      <w:marTop w:val="0"/>
      <w:marBottom w:val="0"/>
      <w:divBdr>
        <w:top w:val="none" w:sz="0" w:space="0" w:color="auto"/>
        <w:left w:val="none" w:sz="0" w:space="0" w:color="auto"/>
        <w:bottom w:val="none" w:sz="0" w:space="0" w:color="auto"/>
        <w:right w:val="none" w:sz="0" w:space="0" w:color="auto"/>
      </w:divBdr>
    </w:div>
    <w:div w:id="363603253">
      <w:bodyDiv w:val="1"/>
      <w:marLeft w:val="0"/>
      <w:marRight w:val="0"/>
      <w:marTop w:val="0"/>
      <w:marBottom w:val="0"/>
      <w:divBdr>
        <w:top w:val="none" w:sz="0" w:space="0" w:color="auto"/>
        <w:left w:val="none" w:sz="0" w:space="0" w:color="auto"/>
        <w:bottom w:val="none" w:sz="0" w:space="0" w:color="auto"/>
        <w:right w:val="none" w:sz="0" w:space="0" w:color="auto"/>
      </w:divBdr>
    </w:div>
    <w:div w:id="367878027">
      <w:bodyDiv w:val="1"/>
      <w:marLeft w:val="0"/>
      <w:marRight w:val="0"/>
      <w:marTop w:val="0"/>
      <w:marBottom w:val="0"/>
      <w:divBdr>
        <w:top w:val="none" w:sz="0" w:space="0" w:color="auto"/>
        <w:left w:val="none" w:sz="0" w:space="0" w:color="auto"/>
        <w:bottom w:val="none" w:sz="0" w:space="0" w:color="auto"/>
        <w:right w:val="none" w:sz="0" w:space="0" w:color="auto"/>
      </w:divBdr>
    </w:div>
    <w:div w:id="373045599">
      <w:bodyDiv w:val="1"/>
      <w:marLeft w:val="0"/>
      <w:marRight w:val="0"/>
      <w:marTop w:val="0"/>
      <w:marBottom w:val="0"/>
      <w:divBdr>
        <w:top w:val="none" w:sz="0" w:space="0" w:color="auto"/>
        <w:left w:val="none" w:sz="0" w:space="0" w:color="auto"/>
        <w:bottom w:val="none" w:sz="0" w:space="0" w:color="auto"/>
        <w:right w:val="none" w:sz="0" w:space="0" w:color="auto"/>
      </w:divBdr>
    </w:div>
    <w:div w:id="373775817">
      <w:bodyDiv w:val="1"/>
      <w:marLeft w:val="0"/>
      <w:marRight w:val="0"/>
      <w:marTop w:val="0"/>
      <w:marBottom w:val="0"/>
      <w:divBdr>
        <w:top w:val="none" w:sz="0" w:space="0" w:color="auto"/>
        <w:left w:val="none" w:sz="0" w:space="0" w:color="auto"/>
        <w:bottom w:val="none" w:sz="0" w:space="0" w:color="auto"/>
        <w:right w:val="none" w:sz="0" w:space="0" w:color="auto"/>
      </w:divBdr>
    </w:div>
    <w:div w:id="374157695">
      <w:bodyDiv w:val="1"/>
      <w:marLeft w:val="0"/>
      <w:marRight w:val="0"/>
      <w:marTop w:val="0"/>
      <w:marBottom w:val="0"/>
      <w:divBdr>
        <w:top w:val="none" w:sz="0" w:space="0" w:color="auto"/>
        <w:left w:val="none" w:sz="0" w:space="0" w:color="auto"/>
        <w:bottom w:val="none" w:sz="0" w:space="0" w:color="auto"/>
        <w:right w:val="none" w:sz="0" w:space="0" w:color="auto"/>
      </w:divBdr>
    </w:div>
    <w:div w:id="374163976">
      <w:bodyDiv w:val="1"/>
      <w:marLeft w:val="0"/>
      <w:marRight w:val="0"/>
      <w:marTop w:val="0"/>
      <w:marBottom w:val="0"/>
      <w:divBdr>
        <w:top w:val="none" w:sz="0" w:space="0" w:color="auto"/>
        <w:left w:val="none" w:sz="0" w:space="0" w:color="auto"/>
        <w:bottom w:val="none" w:sz="0" w:space="0" w:color="auto"/>
        <w:right w:val="none" w:sz="0" w:space="0" w:color="auto"/>
      </w:divBdr>
    </w:div>
    <w:div w:id="375081246">
      <w:bodyDiv w:val="1"/>
      <w:marLeft w:val="0"/>
      <w:marRight w:val="0"/>
      <w:marTop w:val="0"/>
      <w:marBottom w:val="0"/>
      <w:divBdr>
        <w:top w:val="none" w:sz="0" w:space="0" w:color="auto"/>
        <w:left w:val="none" w:sz="0" w:space="0" w:color="auto"/>
        <w:bottom w:val="none" w:sz="0" w:space="0" w:color="auto"/>
        <w:right w:val="none" w:sz="0" w:space="0" w:color="auto"/>
      </w:divBdr>
    </w:div>
    <w:div w:id="376900190">
      <w:bodyDiv w:val="1"/>
      <w:marLeft w:val="0"/>
      <w:marRight w:val="0"/>
      <w:marTop w:val="0"/>
      <w:marBottom w:val="0"/>
      <w:divBdr>
        <w:top w:val="none" w:sz="0" w:space="0" w:color="auto"/>
        <w:left w:val="none" w:sz="0" w:space="0" w:color="auto"/>
        <w:bottom w:val="none" w:sz="0" w:space="0" w:color="auto"/>
        <w:right w:val="none" w:sz="0" w:space="0" w:color="auto"/>
      </w:divBdr>
    </w:div>
    <w:div w:id="378214895">
      <w:bodyDiv w:val="1"/>
      <w:marLeft w:val="0"/>
      <w:marRight w:val="0"/>
      <w:marTop w:val="0"/>
      <w:marBottom w:val="0"/>
      <w:divBdr>
        <w:top w:val="none" w:sz="0" w:space="0" w:color="auto"/>
        <w:left w:val="none" w:sz="0" w:space="0" w:color="auto"/>
        <w:bottom w:val="none" w:sz="0" w:space="0" w:color="auto"/>
        <w:right w:val="none" w:sz="0" w:space="0" w:color="auto"/>
      </w:divBdr>
    </w:div>
    <w:div w:id="382290836">
      <w:bodyDiv w:val="1"/>
      <w:marLeft w:val="0"/>
      <w:marRight w:val="0"/>
      <w:marTop w:val="0"/>
      <w:marBottom w:val="0"/>
      <w:divBdr>
        <w:top w:val="none" w:sz="0" w:space="0" w:color="auto"/>
        <w:left w:val="none" w:sz="0" w:space="0" w:color="auto"/>
        <w:bottom w:val="none" w:sz="0" w:space="0" w:color="auto"/>
        <w:right w:val="none" w:sz="0" w:space="0" w:color="auto"/>
      </w:divBdr>
    </w:div>
    <w:div w:id="392848727">
      <w:bodyDiv w:val="1"/>
      <w:marLeft w:val="0"/>
      <w:marRight w:val="0"/>
      <w:marTop w:val="0"/>
      <w:marBottom w:val="0"/>
      <w:divBdr>
        <w:top w:val="none" w:sz="0" w:space="0" w:color="auto"/>
        <w:left w:val="none" w:sz="0" w:space="0" w:color="auto"/>
        <w:bottom w:val="none" w:sz="0" w:space="0" w:color="auto"/>
        <w:right w:val="none" w:sz="0" w:space="0" w:color="auto"/>
      </w:divBdr>
    </w:div>
    <w:div w:id="392891423">
      <w:bodyDiv w:val="1"/>
      <w:marLeft w:val="0"/>
      <w:marRight w:val="0"/>
      <w:marTop w:val="0"/>
      <w:marBottom w:val="0"/>
      <w:divBdr>
        <w:top w:val="none" w:sz="0" w:space="0" w:color="auto"/>
        <w:left w:val="none" w:sz="0" w:space="0" w:color="auto"/>
        <w:bottom w:val="none" w:sz="0" w:space="0" w:color="auto"/>
        <w:right w:val="none" w:sz="0" w:space="0" w:color="auto"/>
      </w:divBdr>
    </w:div>
    <w:div w:id="397174539">
      <w:bodyDiv w:val="1"/>
      <w:marLeft w:val="0"/>
      <w:marRight w:val="0"/>
      <w:marTop w:val="0"/>
      <w:marBottom w:val="0"/>
      <w:divBdr>
        <w:top w:val="none" w:sz="0" w:space="0" w:color="auto"/>
        <w:left w:val="none" w:sz="0" w:space="0" w:color="auto"/>
        <w:bottom w:val="none" w:sz="0" w:space="0" w:color="auto"/>
        <w:right w:val="none" w:sz="0" w:space="0" w:color="auto"/>
      </w:divBdr>
    </w:div>
    <w:div w:id="398333336">
      <w:bodyDiv w:val="1"/>
      <w:marLeft w:val="0"/>
      <w:marRight w:val="0"/>
      <w:marTop w:val="0"/>
      <w:marBottom w:val="0"/>
      <w:divBdr>
        <w:top w:val="none" w:sz="0" w:space="0" w:color="auto"/>
        <w:left w:val="none" w:sz="0" w:space="0" w:color="auto"/>
        <w:bottom w:val="none" w:sz="0" w:space="0" w:color="auto"/>
        <w:right w:val="none" w:sz="0" w:space="0" w:color="auto"/>
      </w:divBdr>
    </w:div>
    <w:div w:id="398485482">
      <w:bodyDiv w:val="1"/>
      <w:marLeft w:val="0"/>
      <w:marRight w:val="0"/>
      <w:marTop w:val="0"/>
      <w:marBottom w:val="0"/>
      <w:divBdr>
        <w:top w:val="none" w:sz="0" w:space="0" w:color="auto"/>
        <w:left w:val="none" w:sz="0" w:space="0" w:color="auto"/>
        <w:bottom w:val="none" w:sz="0" w:space="0" w:color="auto"/>
        <w:right w:val="none" w:sz="0" w:space="0" w:color="auto"/>
      </w:divBdr>
    </w:div>
    <w:div w:id="399641303">
      <w:bodyDiv w:val="1"/>
      <w:marLeft w:val="0"/>
      <w:marRight w:val="0"/>
      <w:marTop w:val="0"/>
      <w:marBottom w:val="0"/>
      <w:divBdr>
        <w:top w:val="none" w:sz="0" w:space="0" w:color="auto"/>
        <w:left w:val="none" w:sz="0" w:space="0" w:color="auto"/>
        <w:bottom w:val="none" w:sz="0" w:space="0" w:color="auto"/>
        <w:right w:val="none" w:sz="0" w:space="0" w:color="auto"/>
      </w:divBdr>
    </w:div>
    <w:div w:id="401298995">
      <w:bodyDiv w:val="1"/>
      <w:marLeft w:val="0"/>
      <w:marRight w:val="0"/>
      <w:marTop w:val="0"/>
      <w:marBottom w:val="0"/>
      <w:divBdr>
        <w:top w:val="none" w:sz="0" w:space="0" w:color="auto"/>
        <w:left w:val="none" w:sz="0" w:space="0" w:color="auto"/>
        <w:bottom w:val="none" w:sz="0" w:space="0" w:color="auto"/>
        <w:right w:val="none" w:sz="0" w:space="0" w:color="auto"/>
      </w:divBdr>
    </w:div>
    <w:div w:id="405348915">
      <w:bodyDiv w:val="1"/>
      <w:marLeft w:val="0"/>
      <w:marRight w:val="0"/>
      <w:marTop w:val="0"/>
      <w:marBottom w:val="0"/>
      <w:divBdr>
        <w:top w:val="none" w:sz="0" w:space="0" w:color="auto"/>
        <w:left w:val="none" w:sz="0" w:space="0" w:color="auto"/>
        <w:bottom w:val="none" w:sz="0" w:space="0" w:color="auto"/>
        <w:right w:val="none" w:sz="0" w:space="0" w:color="auto"/>
      </w:divBdr>
    </w:div>
    <w:div w:id="407844679">
      <w:bodyDiv w:val="1"/>
      <w:marLeft w:val="0"/>
      <w:marRight w:val="0"/>
      <w:marTop w:val="0"/>
      <w:marBottom w:val="0"/>
      <w:divBdr>
        <w:top w:val="none" w:sz="0" w:space="0" w:color="auto"/>
        <w:left w:val="none" w:sz="0" w:space="0" w:color="auto"/>
        <w:bottom w:val="none" w:sz="0" w:space="0" w:color="auto"/>
        <w:right w:val="none" w:sz="0" w:space="0" w:color="auto"/>
      </w:divBdr>
    </w:div>
    <w:div w:id="407962091">
      <w:bodyDiv w:val="1"/>
      <w:marLeft w:val="0"/>
      <w:marRight w:val="0"/>
      <w:marTop w:val="0"/>
      <w:marBottom w:val="0"/>
      <w:divBdr>
        <w:top w:val="none" w:sz="0" w:space="0" w:color="auto"/>
        <w:left w:val="none" w:sz="0" w:space="0" w:color="auto"/>
        <w:bottom w:val="none" w:sz="0" w:space="0" w:color="auto"/>
        <w:right w:val="none" w:sz="0" w:space="0" w:color="auto"/>
      </w:divBdr>
    </w:div>
    <w:div w:id="409818594">
      <w:bodyDiv w:val="1"/>
      <w:marLeft w:val="0"/>
      <w:marRight w:val="0"/>
      <w:marTop w:val="0"/>
      <w:marBottom w:val="0"/>
      <w:divBdr>
        <w:top w:val="none" w:sz="0" w:space="0" w:color="auto"/>
        <w:left w:val="none" w:sz="0" w:space="0" w:color="auto"/>
        <w:bottom w:val="none" w:sz="0" w:space="0" w:color="auto"/>
        <w:right w:val="none" w:sz="0" w:space="0" w:color="auto"/>
      </w:divBdr>
    </w:div>
    <w:div w:id="410391174">
      <w:bodyDiv w:val="1"/>
      <w:marLeft w:val="0"/>
      <w:marRight w:val="0"/>
      <w:marTop w:val="0"/>
      <w:marBottom w:val="0"/>
      <w:divBdr>
        <w:top w:val="none" w:sz="0" w:space="0" w:color="auto"/>
        <w:left w:val="none" w:sz="0" w:space="0" w:color="auto"/>
        <w:bottom w:val="none" w:sz="0" w:space="0" w:color="auto"/>
        <w:right w:val="none" w:sz="0" w:space="0" w:color="auto"/>
      </w:divBdr>
    </w:div>
    <w:div w:id="412355770">
      <w:bodyDiv w:val="1"/>
      <w:marLeft w:val="0"/>
      <w:marRight w:val="0"/>
      <w:marTop w:val="0"/>
      <w:marBottom w:val="0"/>
      <w:divBdr>
        <w:top w:val="none" w:sz="0" w:space="0" w:color="auto"/>
        <w:left w:val="none" w:sz="0" w:space="0" w:color="auto"/>
        <w:bottom w:val="none" w:sz="0" w:space="0" w:color="auto"/>
        <w:right w:val="none" w:sz="0" w:space="0" w:color="auto"/>
      </w:divBdr>
    </w:div>
    <w:div w:id="419179616">
      <w:bodyDiv w:val="1"/>
      <w:marLeft w:val="0"/>
      <w:marRight w:val="0"/>
      <w:marTop w:val="0"/>
      <w:marBottom w:val="0"/>
      <w:divBdr>
        <w:top w:val="none" w:sz="0" w:space="0" w:color="auto"/>
        <w:left w:val="none" w:sz="0" w:space="0" w:color="auto"/>
        <w:bottom w:val="none" w:sz="0" w:space="0" w:color="auto"/>
        <w:right w:val="none" w:sz="0" w:space="0" w:color="auto"/>
      </w:divBdr>
    </w:div>
    <w:div w:id="422606274">
      <w:bodyDiv w:val="1"/>
      <w:marLeft w:val="0"/>
      <w:marRight w:val="0"/>
      <w:marTop w:val="0"/>
      <w:marBottom w:val="0"/>
      <w:divBdr>
        <w:top w:val="none" w:sz="0" w:space="0" w:color="auto"/>
        <w:left w:val="none" w:sz="0" w:space="0" w:color="auto"/>
        <w:bottom w:val="none" w:sz="0" w:space="0" w:color="auto"/>
        <w:right w:val="none" w:sz="0" w:space="0" w:color="auto"/>
      </w:divBdr>
    </w:div>
    <w:div w:id="427385492">
      <w:bodyDiv w:val="1"/>
      <w:marLeft w:val="0"/>
      <w:marRight w:val="0"/>
      <w:marTop w:val="0"/>
      <w:marBottom w:val="0"/>
      <w:divBdr>
        <w:top w:val="none" w:sz="0" w:space="0" w:color="auto"/>
        <w:left w:val="none" w:sz="0" w:space="0" w:color="auto"/>
        <w:bottom w:val="none" w:sz="0" w:space="0" w:color="auto"/>
        <w:right w:val="none" w:sz="0" w:space="0" w:color="auto"/>
      </w:divBdr>
    </w:div>
    <w:div w:id="440417421">
      <w:bodyDiv w:val="1"/>
      <w:marLeft w:val="0"/>
      <w:marRight w:val="0"/>
      <w:marTop w:val="0"/>
      <w:marBottom w:val="0"/>
      <w:divBdr>
        <w:top w:val="none" w:sz="0" w:space="0" w:color="auto"/>
        <w:left w:val="none" w:sz="0" w:space="0" w:color="auto"/>
        <w:bottom w:val="none" w:sz="0" w:space="0" w:color="auto"/>
        <w:right w:val="none" w:sz="0" w:space="0" w:color="auto"/>
      </w:divBdr>
    </w:div>
    <w:div w:id="444154733">
      <w:bodyDiv w:val="1"/>
      <w:marLeft w:val="0"/>
      <w:marRight w:val="0"/>
      <w:marTop w:val="0"/>
      <w:marBottom w:val="0"/>
      <w:divBdr>
        <w:top w:val="none" w:sz="0" w:space="0" w:color="auto"/>
        <w:left w:val="none" w:sz="0" w:space="0" w:color="auto"/>
        <w:bottom w:val="none" w:sz="0" w:space="0" w:color="auto"/>
        <w:right w:val="none" w:sz="0" w:space="0" w:color="auto"/>
      </w:divBdr>
    </w:div>
    <w:div w:id="446241097">
      <w:bodyDiv w:val="1"/>
      <w:marLeft w:val="0"/>
      <w:marRight w:val="0"/>
      <w:marTop w:val="0"/>
      <w:marBottom w:val="0"/>
      <w:divBdr>
        <w:top w:val="none" w:sz="0" w:space="0" w:color="auto"/>
        <w:left w:val="none" w:sz="0" w:space="0" w:color="auto"/>
        <w:bottom w:val="none" w:sz="0" w:space="0" w:color="auto"/>
        <w:right w:val="none" w:sz="0" w:space="0" w:color="auto"/>
      </w:divBdr>
    </w:div>
    <w:div w:id="455299949">
      <w:bodyDiv w:val="1"/>
      <w:marLeft w:val="0"/>
      <w:marRight w:val="0"/>
      <w:marTop w:val="0"/>
      <w:marBottom w:val="0"/>
      <w:divBdr>
        <w:top w:val="none" w:sz="0" w:space="0" w:color="auto"/>
        <w:left w:val="none" w:sz="0" w:space="0" w:color="auto"/>
        <w:bottom w:val="none" w:sz="0" w:space="0" w:color="auto"/>
        <w:right w:val="none" w:sz="0" w:space="0" w:color="auto"/>
      </w:divBdr>
    </w:div>
    <w:div w:id="456946244">
      <w:bodyDiv w:val="1"/>
      <w:marLeft w:val="0"/>
      <w:marRight w:val="0"/>
      <w:marTop w:val="0"/>
      <w:marBottom w:val="0"/>
      <w:divBdr>
        <w:top w:val="none" w:sz="0" w:space="0" w:color="auto"/>
        <w:left w:val="none" w:sz="0" w:space="0" w:color="auto"/>
        <w:bottom w:val="none" w:sz="0" w:space="0" w:color="auto"/>
        <w:right w:val="none" w:sz="0" w:space="0" w:color="auto"/>
      </w:divBdr>
    </w:div>
    <w:div w:id="463349903">
      <w:bodyDiv w:val="1"/>
      <w:marLeft w:val="0"/>
      <w:marRight w:val="0"/>
      <w:marTop w:val="0"/>
      <w:marBottom w:val="0"/>
      <w:divBdr>
        <w:top w:val="none" w:sz="0" w:space="0" w:color="auto"/>
        <w:left w:val="none" w:sz="0" w:space="0" w:color="auto"/>
        <w:bottom w:val="none" w:sz="0" w:space="0" w:color="auto"/>
        <w:right w:val="none" w:sz="0" w:space="0" w:color="auto"/>
      </w:divBdr>
    </w:div>
    <w:div w:id="466319946">
      <w:bodyDiv w:val="1"/>
      <w:marLeft w:val="0"/>
      <w:marRight w:val="0"/>
      <w:marTop w:val="0"/>
      <w:marBottom w:val="0"/>
      <w:divBdr>
        <w:top w:val="none" w:sz="0" w:space="0" w:color="auto"/>
        <w:left w:val="none" w:sz="0" w:space="0" w:color="auto"/>
        <w:bottom w:val="none" w:sz="0" w:space="0" w:color="auto"/>
        <w:right w:val="none" w:sz="0" w:space="0" w:color="auto"/>
      </w:divBdr>
    </w:div>
    <w:div w:id="468085791">
      <w:bodyDiv w:val="1"/>
      <w:marLeft w:val="0"/>
      <w:marRight w:val="0"/>
      <w:marTop w:val="0"/>
      <w:marBottom w:val="0"/>
      <w:divBdr>
        <w:top w:val="none" w:sz="0" w:space="0" w:color="auto"/>
        <w:left w:val="none" w:sz="0" w:space="0" w:color="auto"/>
        <w:bottom w:val="none" w:sz="0" w:space="0" w:color="auto"/>
        <w:right w:val="none" w:sz="0" w:space="0" w:color="auto"/>
      </w:divBdr>
    </w:div>
    <w:div w:id="471941749">
      <w:bodyDiv w:val="1"/>
      <w:marLeft w:val="0"/>
      <w:marRight w:val="0"/>
      <w:marTop w:val="0"/>
      <w:marBottom w:val="0"/>
      <w:divBdr>
        <w:top w:val="none" w:sz="0" w:space="0" w:color="auto"/>
        <w:left w:val="none" w:sz="0" w:space="0" w:color="auto"/>
        <w:bottom w:val="none" w:sz="0" w:space="0" w:color="auto"/>
        <w:right w:val="none" w:sz="0" w:space="0" w:color="auto"/>
      </w:divBdr>
    </w:div>
    <w:div w:id="475297201">
      <w:bodyDiv w:val="1"/>
      <w:marLeft w:val="0"/>
      <w:marRight w:val="0"/>
      <w:marTop w:val="0"/>
      <w:marBottom w:val="0"/>
      <w:divBdr>
        <w:top w:val="none" w:sz="0" w:space="0" w:color="auto"/>
        <w:left w:val="none" w:sz="0" w:space="0" w:color="auto"/>
        <w:bottom w:val="none" w:sz="0" w:space="0" w:color="auto"/>
        <w:right w:val="none" w:sz="0" w:space="0" w:color="auto"/>
      </w:divBdr>
    </w:div>
    <w:div w:id="482311779">
      <w:bodyDiv w:val="1"/>
      <w:marLeft w:val="0"/>
      <w:marRight w:val="0"/>
      <w:marTop w:val="0"/>
      <w:marBottom w:val="0"/>
      <w:divBdr>
        <w:top w:val="none" w:sz="0" w:space="0" w:color="auto"/>
        <w:left w:val="none" w:sz="0" w:space="0" w:color="auto"/>
        <w:bottom w:val="none" w:sz="0" w:space="0" w:color="auto"/>
        <w:right w:val="none" w:sz="0" w:space="0" w:color="auto"/>
      </w:divBdr>
    </w:div>
    <w:div w:id="485438328">
      <w:bodyDiv w:val="1"/>
      <w:marLeft w:val="0"/>
      <w:marRight w:val="0"/>
      <w:marTop w:val="0"/>
      <w:marBottom w:val="0"/>
      <w:divBdr>
        <w:top w:val="none" w:sz="0" w:space="0" w:color="auto"/>
        <w:left w:val="none" w:sz="0" w:space="0" w:color="auto"/>
        <w:bottom w:val="none" w:sz="0" w:space="0" w:color="auto"/>
        <w:right w:val="none" w:sz="0" w:space="0" w:color="auto"/>
      </w:divBdr>
    </w:div>
    <w:div w:id="493952840">
      <w:bodyDiv w:val="1"/>
      <w:marLeft w:val="0"/>
      <w:marRight w:val="0"/>
      <w:marTop w:val="0"/>
      <w:marBottom w:val="0"/>
      <w:divBdr>
        <w:top w:val="none" w:sz="0" w:space="0" w:color="auto"/>
        <w:left w:val="none" w:sz="0" w:space="0" w:color="auto"/>
        <w:bottom w:val="none" w:sz="0" w:space="0" w:color="auto"/>
        <w:right w:val="none" w:sz="0" w:space="0" w:color="auto"/>
      </w:divBdr>
    </w:div>
    <w:div w:id="496073498">
      <w:bodyDiv w:val="1"/>
      <w:marLeft w:val="0"/>
      <w:marRight w:val="0"/>
      <w:marTop w:val="0"/>
      <w:marBottom w:val="0"/>
      <w:divBdr>
        <w:top w:val="none" w:sz="0" w:space="0" w:color="auto"/>
        <w:left w:val="none" w:sz="0" w:space="0" w:color="auto"/>
        <w:bottom w:val="none" w:sz="0" w:space="0" w:color="auto"/>
        <w:right w:val="none" w:sz="0" w:space="0" w:color="auto"/>
      </w:divBdr>
    </w:div>
    <w:div w:id="499081800">
      <w:bodyDiv w:val="1"/>
      <w:marLeft w:val="0"/>
      <w:marRight w:val="0"/>
      <w:marTop w:val="0"/>
      <w:marBottom w:val="0"/>
      <w:divBdr>
        <w:top w:val="none" w:sz="0" w:space="0" w:color="auto"/>
        <w:left w:val="none" w:sz="0" w:space="0" w:color="auto"/>
        <w:bottom w:val="none" w:sz="0" w:space="0" w:color="auto"/>
        <w:right w:val="none" w:sz="0" w:space="0" w:color="auto"/>
      </w:divBdr>
    </w:div>
    <w:div w:id="500506640">
      <w:bodyDiv w:val="1"/>
      <w:marLeft w:val="0"/>
      <w:marRight w:val="0"/>
      <w:marTop w:val="0"/>
      <w:marBottom w:val="0"/>
      <w:divBdr>
        <w:top w:val="none" w:sz="0" w:space="0" w:color="auto"/>
        <w:left w:val="none" w:sz="0" w:space="0" w:color="auto"/>
        <w:bottom w:val="none" w:sz="0" w:space="0" w:color="auto"/>
        <w:right w:val="none" w:sz="0" w:space="0" w:color="auto"/>
      </w:divBdr>
    </w:div>
    <w:div w:id="503323172">
      <w:bodyDiv w:val="1"/>
      <w:marLeft w:val="0"/>
      <w:marRight w:val="0"/>
      <w:marTop w:val="0"/>
      <w:marBottom w:val="0"/>
      <w:divBdr>
        <w:top w:val="none" w:sz="0" w:space="0" w:color="auto"/>
        <w:left w:val="none" w:sz="0" w:space="0" w:color="auto"/>
        <w:bottom w:val="none" w:sz="0" w:space="0" w:color="auto"/>
        <w:right w:val="none" w:sz="0" w:space="0" w:color="auto"/>
      </w:divBdr>
    </w:div>
    <w:div w:id="503665929">
      <w:bodyDiv w:val="1"/>
      <w:marLeft w:val="0"/>
      <w:marRight w:val="0"/>
      <w:marTop w:val="0"/>
      <w:marBottom w:val="0"/>
      <w:divBdr>
        <w:top w:val="none" w:sz="0" w:space="0" w:color="auto"/>
        <w:left w:val="none" w:sz="0" w:space="0" w:color="auto"/>
        <w:bottom w:val="none" w:sz="0" w:space="0" w:color="auto"/>
        <w:right w:val="none" w:sz="0" w:space="0" w:color="auto"/>
      </w:divBdr>
    </w:div>
    <w:div w:id="505167876">
      <w:bodyDiv w:val="1"/>
      <w:marLeft w:val="0"/>
      <w:marRight w:val="0"/>
      <w:marTop w:val="0"/>
      <w:marBottom w:val="0"/>
      <w:divBdr>
        <w:top w:val="none" w:sz="0" w:space="0" w:color="auto"/>
        <w:left w:val="none" w:sz="0" w:space="0" w:color="auto"/>
        <w:bottom w:val="none" w:sz="0" w:space="0" w:color="auto"/>
        <w:right w:val="none" w:sz="0" w:space="0" w:color="auto"/>
      </w:divBdr>
    </w:div>
    <w:div w:id="511333936">
      <w:bodyDiv w:val="1"/>
      <w:marLeft w:val="0"/>
      <w:marRight w:val="0"/>
      <w:marTop w:val="0"/>
      <w:marBottom w:val="0"/>
      <w:divBdr>
        <w:top w:val="none" w:sz="0" w:space="0" w:color="auto"/>
        <w:left w:val="none" w:sz="0" w:space="0" w:color="auto"/>
        <w:bottom w:val="none" w:sz="0" w:space="0" w:color="auto"/>
        <w:right w:val="none" w:sz="0" w:space="0" w:color="auto"/>
      </w:divBdr>
    </w:div>
    <w:div w:id="511916955">
      <w:bodyDiv w:val="1"/>
      <w:marLeft w:val="0"/>
      <w:marRight w:val="0"/>
      <w:marTop w:val="0"/>
      <w:marBottom w:val="0"/>
      <w:divBdr>
        <w:top w:val="none" w:sz="0" w:space="0" w:color="auto"/>
        <w:left w:val="none" w:sz="0" w:space="0" w:color="auto"/>
        <w:bottom w:val="none" w:sz="0" w:space="0" w:color="auto"/>
        <w:right w:val="none" w:sz="0" w:space="0" w:color="auto"/>
      </w:divBdr>
    </w:div>
    <w:div w:id="516962381">
      <w:bodyDiv w:val="1"/>
      <w:marLeft w:val="0"/>
      <w:marRight w:val="0"/>
      <w:marTop w:val="0"/>
      <w:marBottom w:val="0"/>
      <w:divBdr>
        <w:top w:val="none" w:sz="0" w:space="0" w:color="auto"/>
        <w:left w:val="none" w:sz="0" w:space="0" w:color="auto"/>
        <w:bottom w:val="none" w:sz="0" w:space="0" w:color="auto"/>
        <w:right w:val="none" w:sz="0" w:space="0" w:color="auto"/>
      </w:divBdr>
    </w:div>
    <w:div w:id="522741368">
      <w:bodyDiv w:val="1"/>
      <w:marLeft w:val="0"/>
      <w:marRight w:val="0"/>
      <w:marTop w:val="0"/>
      <w:marBottom w:val="0"/>
      <w:divBdr>
        <w:top w:val="none" w:sz="0" w:space="0" w:color="auto"/>
        <w:left w:val="none" w:sz="0" w:space="0" w:color="auto"/>
        <w:bottom w:val="none" w:sz="0" w:space="0" w:color="auto"/>
        <w:right w:val="none" w:sz="0" w:space="0" w:color="auto"/>
      </w:divBdr>
    </w:div>
    <w:div w:id="522939224">
      <w:bodyDiv w:val="1"/>
      <w:marLeft w:val="0"/>
      <w:marRight w:val="0"/>
      <w:marTop w:val="0"/>
      <w:marBottom w:val="0"/>
      <w:divBdr>
        <w:top w:val="none" w:sz="0" w:space="0" w:color="auto"/>
        <w:left w:val="none" w:sz="0" w:space="0" w:color="auto"/>
        <w:bottom w:val="none" w:sz="0" w:space="0" w:color="auto"/>
        <w:right w:val="none" w:sz="0" w:space="0" w:color="auto"/>
      </w:divBdr>
    </w:div>
    <w:div w:id="525023585">
      <w:bodyDiv w:val="1"/>
      <w:marLeft w:val="0"/>
      <w:marRight w:val="0"/>
      <w:marTop w:val="0"/>
      <w:marBottom w:val="0"/>
      <w:divBdr>
        <w:top w:val="none" w:sz="0" w:space="0" w:color="auto"/>
        <w:left w:val="none" w:sz="0" w:space="0" w:color="auto"/>
        <w:bottom w:val="none" w:sz="0" w:space="0" w:color="auto"/>
        <w:right w:val="none" w:sz="0" w:space="0" w:color="auto"/>
      </w:divBdr>
    </w:div>
    <w:div w:id="525797710">
      <w:bodyDiv w:val="1"/>
      <w:marLeft w:val="0"/>
      <w:marRight w:val="0"/>
      <w:marTop w:val="0"/>
      <w:marBottom w:val="0"/>
      <w:divBdr>
        <w:top w:val="none" w:sz="0" w:space="0" w:color="auto"/>
        <w:left w:val="none" w:sz="0" w:space="0" w:color="auto"/>
        <w:bottom w:val="none" w:sz="0" w:space="0" w:color="auto"/>
        <w:right w:val="none" w:sz="0" w:space="0" w:color="auto"/>
      </w:divBdr>
    </w:div>
    <w:div w:id="526797255">
      <w:bodyDiv w:val="1"/>
      <w:marLeft w:val="0"/>
      <w:marRight w:val="0"/>
      <w:marTop w:val="0"/>
      <w:marBottom w:val="0"/>
      <w:divBdr>
        <w:top w:val="none" w:sz="0" w:space="0" w:color="auto"/>
        <w:left w:val="none" w:sz="0" w:space="0" w:color="auto"/>
        <w:bottom w:val="none" w:sz="0" w:space="0" w:color="auto"/>
        <w:right w:val="none" w:sz="0" w:space="0" w:color="auto"/>
      </w:divBdr>
    </w:div>
    <w:div w:id="530385627">
      <w:bodyDiv w:val="1"/>
      <w:marLeft w:val="0"/>
      <w:marRight w:val="0"/>
      <w:marTop w:val="0"/>
      <w:marBottom w:val="0"/>
      <w:divBdr>
        <w:top w:val="none" w:sz="0" w:space="0" w:color="auto"/>
        <w:left w:val="none" w:sz="0" w:space="0" w:color="auto"/>
        <w:bottom w:val="none" w:sz="0" w:space="0" w:color="auto"/>
        <w:right w:val="none" w:sz="0" w:space="0" w:color="auto"/>
      </w:divBdr>
    </w:div>
    <w:div w:id="538052168">
      <w:bodyDiv w:val="1"/>
      <w:marLeft w:val="0"/>
      <w:marRight w:val="0"/>
      <w:marTop w:val="0"/>
      <w:marBottom w:val="0"/>
      <w:divBdr>
        <w:top w:val="none" w:sz="0" w:space="0" w:color="auto"/>
        <w:left w:val="none" w:sz="0" w:space="0" w:color="auto"/>
        <w:bottom w:val="none" w:sz="0" w:space="0" w:color="auto"/>
        <w:right w:val="none" w:sz="0" w:space="0" w:color="auto"/>
      </w:divBdr>
    </w:div>
    <w:div w:id="538319854">
      <w:bodyDiv w:val="1"/>
      <w:marLeft w:val="0"/>
      <w:marRight w:val="0"/>
      <w:marTop w:val="0"/>
      <w:marBottom w:val="0"/>
      <w:divBdr>
        <w:top w:val="none" w:sz="0" w:space="0" w:color="auto"/>
        <w:left w:val="none" w:sz="0" w:space="0" w:color="auto"/>
        <w:bottom w:val="none" w:sz="0" w:space="0" w:color="auto"/>
        <w:right w:val="none" w:sz="0" w:space="0" w:color="auto"/>
      </w:divBdr>
    </w:div>
    <w:div w:id="539903974">
      <w:bodyDiv w:val="1"/>
      <w:marLeft w:val="0"/>
      <w:marRight w:val="0"/>
      <w:marTop w:val="0"/>
      <w:marBottom w:val="0"/>
      <w:divBdr>
        <w:top w:val="none" w:sz="0" w:space="0" w:color="auto"/>
        <w:left w:val="none" w:sz="0" w:space="0" w:color="auto"/>
        <w:bottom w:val="none" w:sz="0" w:space="0" w:color="auto"/>
        <w:right w:val="none" w:sz="0" w:space="0" w:color="auto"/>
      </w:divBdr>
    </w:div>
    <w:div w:id="541135974">
      <w:bodyDiv w:val="1"/>
      <w:marLeft w:val="0"/>
      <w:marRight w:val="0"/>
      <w:marTop w:val="0"/>
      <w:marBottom w:val="0"/>
      <w:divBdr>
        <w:top w:val="none" w:sz="0" w:space="0" w:color="auto"/>
        <w:left w:val="none" w:sz="0" w:space="0" w:color="auto"/>
        <w:bottom w:val="none" w:sz="0" w:space="0" w:color="auto"/>
        <w:right w:val="none" w:sz="0" w:space="0" w:color="auto"/>
      </w:divBdr>
    </w:div>
    <w:div w:id="541943857">
      <w:bodyDiv w:val="1"/>
      <w:marLeft w:val="0"/>
      <w:marRight w:val="0"/>
      <w:marTop w:val="0"/>
      <w:marBottom w:val="0"/>
      <w:divBdr>
        <w:top w:val="none" w:sz="0" w:space="0" w:color="auto"/>
        <w:left w:val="none" w:sz="0" w:space="0" w:color="auto"/>
        <w:bottom w:val="none" w:sz="0" w:space="0" w:color="auto"/>
        <w:right w:val="none" w:sz="0" w:space="0" w:color="auto"/>
      </w:divBdr>
    </w:div>
    <w:div w:id="543447004">
      <w:bodyDiv w:val="1"/>
      <w:marLeft w:val="0"/>
      <w:marRight w:val="0"/>
      <w:marTop w:val="0"/>
      <w:marBottom w:val="0"/>
      <w:divBdr>
        <w:top w:val="none" w:sz="0" w:space="0" w:color="auto"/>
        <w:left w:val="none" w:sz="0" w:space="0" w:color="auto"/>
        <w:bottom w:val="none" w:sz="0" w:space="0" w:color="auto"/>
        <w:right w:val="none" w:sz="0" w:space="0" w:color="auto"/>
      </w:divBdr>
    </w:div>
    <w:div w:id="544022738">
      <w:bodyDiv w:val="1"/>
      <w:marLeft w:val="0"/>
      <w:marRight w:val="0"/>
      <w:marTop w:val="0"/>
      <w:marBottom w:val="0"/>
      <w:divBdr>
        <w:top w:val="none" w:sz="0" w:space="0" w:color="auto"/>
        <w:left w:val="none" w:sz="0" w:space="0" w:color="auto"/>
        <w:bottom w:val="none" w:sz="0" w:space="0" w:color="auto"/>
        <w:right w:val="none" w:sz="0" w:space="0" w:color="auto"/>
      </w:divBdr>
    </w:div>
    <w:div w:id="545529132">
      <w:bodyDiv w:val="1"/>
      <w:marLeft w:val="0"/>
      <w:marRight w:val="0"/>
      <w:marTop w:val="0"/>
      <w:marBottom w:val="0"/>
      <w:divBdr>
        <w:top w:val="none" w:sz="0" w:space="0" w:color="auto"/>
        <w:left w:val="none" w:sz="0" w:space="0" w:color="auto"/>
        <w:bottom w:val="none" w:sz="0" w:space="0" w:color="auto"/>
        <w:right w:val="none" w:sz="0" w:space="0" w:color="auto"/>
      </w:divBdr>
    </w:div>
    <w:div w:id="547841869">
      <w:bodyDiv w:val="1"/>
      <w:marLeft w:val="0"/>
      <w:marRight w:val="0"/>
      <w:marTop w:val="0"/>
      <w:marBottom w:val="0"/>
      <w:divBdr>
        <w:top w:val="none" w:sz="0" w:space="0" w:color="auto"/>
        <w:left w:val="none" w:sz="0" w:space="0" w:color="auto"/>
        <w:bottom w:val="none" w:sz="0" w:space="0" w:color="auto"/>
        <w:right w:val="none" w:sz="0" w:space="0" w:color="auto"/>
      </w:divBdr>
    </w:div>
    <w:div w:id="558520807">
      <w:bodyDiv w:val="1"/>
      <w:marLeft w:val="0"/>
      <w:marRight w:val="0"/>
      <w:marTop w:val="0"/>
      <w:marBottom w:val="0"/>
      <w:divBdr>
        <w:top w:val="none" w:sz="0" w:space="0" w:color="auto"/>
        <w:left w:val="none" w:sz="0" w:space="0" w:color="auto"/>
        <w:bottom w:val="none" w:sz="0" w:space="0" w:color="auto"/>
        <w:right w:val="none" w:sz="0" w:space="0" w:color="auto"/>
      </w:divBdr>
    </w:div>
    <w:div w:id="561209450">
      <w:bodyDiv w:val="1"/>
      <w:marLeft w:val="0"/>
      <w:marRight w:val="0"/>
      <w:marTop w:val="0"/>
      <w:marBottom w:val="0"/>
      <w:divBdr>
        <w:top w:val="none" w:sz="0" w:space="0" w:color="auto"/>
        <w:left w:val="none" w:sz="0" w:space="0" w:color="auto"/>
        <w:bottom w:val="none" w:sz="0" w:space="0" w:color="auto"/>
        <w:right w:val="none" w:sz="0" w:space="0" w:color="auto"/>
      </w:divBdr>
    </w:div>
    <w:div w:id="562065708">
      <w:bodyDiv w:val="1"/>
      <w:marLeft w:val="0"/>
      <w:marRight w:val="0"/>
      <w:marTop w:val="0"/>
      <w:marBottom w:val="0"/>
      <w:divBdr>
        <w:top w:val="none" w:sz="0" w:space="0" w:color="auto"/>
        <w:left w:val="none" w:sz="0" w:space="0" w:color="auto"/>
        <w:bottom w:val="none" w:sz="0" w:space="0" w:color="auto"/>
        <w:right w:val="none" w:sz="0" w:space="0" w:color="auto"/>
      </w:divBdr>
    </w:div>
    <w:div w:id="563445230">
      <w:bodyDiv w:val="1"/>
      <w:marLeft w:val="0"/>
      <w:marRight w:val="0"/>
      <w:marTop w:val="0"/>
      <w:marBottom w:val="0"/>
      <w:divBdr>
        <w:top w:val="none" w:sz="0" w:space="0" w:color="auto"/>
        <w:left w:val="none" w:sz="0" w:space="0" w:color="auto"/>
        <w:bottom w:val="none" w:sz="0" w:space="0" w:color="auto"/>
        <w:right w:val="none" w:sz="0" w:space="0" w:color="auto"/>
      </w:divBdr>
    </w:div>
    <w:div w:id="564222262">
      <w:bodyDiv w:val="1"/>
      <w:marLeft w:val="0"/>
      <w:marRight w:val="0"/>
      <w:marTop w:val="0"/>
      <w:marBottom w:val="0"/>
      <w:divBdr>
        <w:top w:val="none" w:sz="0" w:space="0" w:color="auto"/>
        <w:left w:val="none" w:sz="0" w:space="0" w:color="auto"/>
        <w:bottom w:val="none" w:sz="0" w:space="0" w:color="auto"/>
        <w:right w:val="none" w:sz="0" w:space="0" w:color="auto"/>
      </w:divBdr>
    </w:div>
    <w:div w:id="564340453">
      <w:bodyDiv w:val="1"/>
      <w:marLeft w:val="0"/>
      <w:marRight w:val="0"/>
      <w:marTop w:val="0"/>
      <w:marBottom w:val="0"/>
      <w:divBdr>
        <w:top w:val="none" w:sz="0" w:space="0" w:color="auto"/>
        <w:left w:val="none" w:sz="0" w:space="0" w:color="auto"/>
        <w:bottom w:val="none" w:sz="0" w:space="0" w:color="auto"/>
        <w:right w:val="none" w:sz="0" w:space="0" w:color="auto"/>
      </w:divBdr>
    </w:div>
    <w:div w:id="566116721">
      <w:bodyDiv w:val="1"/>
      <w:marLeft w:val="0"/>
      <w:marRight w:val="0"/>
      <w:marTop w:val="0"/>
      <w:marBottom w:val="0"/>
      <w:divBdr>
        <w:top w:val="none" w:sz="0" w:space="0" w:color="auto"/>
        <w:left w:val="none" w:sz="0" w:space="0" w:color="auto"/>
        <w:bottom w:val="none" w:sz="0" w:space="0" w:color="auto"/>
        <w:right w:val="none" w:sz="0" w:space="0" w:color="auto"/>
      </w:divBdr>
    </w:div>
    <w:div w:id="567110803">
      <w:bodyDiv w:val="1"/>
      <w:marLeft w:val="0"/>
      <w:marRight w:val="0"/>
      <w:marTop w:val="0"/>
      <w:marBottom w:val="0"/>
      <w:divBdr>
        <w:top w:val="none" w:sz="0" w:space="0" w:color="auto"/>
        <w:left w:val="none" w:sz="0" w:space="0" w:color="auto"/>
        <w:bottom w:val="none" w:sz="0" w:space="0" w:color="auto"/>
        <w:right w:val="none" w:sz="0" w:space="0" w:color="auto"/>
      </w:divBdr>
    </w:div>
    <w:div w:id="569770835">
      <w:bodyDiv w:val="1"/>
      <w:marLeft w:val="0"/>
      <w:marRight w:val="0"/>
      <w:marTop w:val="0"/>
      <w:marBottom w:val="0"/>
      <w:divBdr>
        <w:top w:val="none" w:sz="0" w:space="0" w:color="auto"/>
        <w:left w:val="none" w:sz="0" w:space="0" w:color="auto"/>
        <w:bottom w:val="none" w:sz="0" w:space="0" w:color="auto"/>
        <w:right w:val="none" w:sz="0" w:space="0" w:color="auto"/>
      </w:divBdr>
    </w:div>
    <w:div w:id="570507425">
      <w:bodyDiv w:val="1"/>
      <w:marLeft w:val="0"/>
      <w:marRight w:val="0"/>
      <w:marTop w:val="0"/>
      <w:marBottom w:val="0"/>
      <w:divBdr>
        <w:top w:val="none" w:sz="0" w:space="0" w:color="auto"/>
        <w:left w:val="none" w:sz="0" w:space="0" w:color="auto"/>
        <w:bottom w:val="none" w:sz="0" w:space="0" w:color="auto"/>
        <w:right w:val="none" w:sz="0" w:space="0" w:color="auto"/>
      </w:divBdr>
    </w:div>
    <w:div w:id="576598522">
      <w:bodyDiv w:val="1"/>
      <w:marLeft w:val="0"/>
      <w:marRight w:val="0"/>
      <w:marTop w:val="0"/>
      <w:marBottom w:val="0"/>
      <w:divBdr>
        <w:top w:val="none" w:sz="0" w:space="0" w:color="auto"/>
        <w:left w:val="none" w:sz="0" w:space="0" w:color="auto"/>
        <w:bottom w:val="none" w:sz="0" w:space="0" w:color="auto"/>
        <w:right w:val="none" w:sz="0" w:space="0" w:color="auto"/>
      </w:divBdr>
    </w:div>
    <w:div w:id="579216288">
      <w:bodyDiv w:val="1"/>
      <w:marLeft w:val="0"/>
      <w:marRight w:val="0"/>
      <w:marTop w:val="0"/>
      <w:marBottom w:val="0"/>
      <w:divBdr>
        <w:top w:val="none" w:sz="0" w:space="0" w:color="auto"/>
        <w:left w:val="none" w:sz="0" w:space="0" w:color="auto"/>
        <w:bottom w:val="none" w:sz="0" w:space="0" w:color="auto"/>
        <w:right w:val="none" w:sz="0" w:space="0" w:color="auto"/>
      </w:divBdr>
    </w:div>
    <w:div w:id="586229683">
      <w:bodyDiv w:val="1"/>
      <w:marLeft w:val="0"/>
      <w:marRight w:val="0"/>
      <w:marTop w:val="0"/>
      <w:marBottom w:val="0"/>
      <w:divBdr>
        <w:top w:val="none" w:sz="0" w:space="0" w:color="auto"/>
        <w:left w:val="none" w:sz="0" w:space="0" w:color="auto"/>
        <w:bottom w:val="none" w:sz="0" w:space="0" w:color="auto"/>
        <w:right w:val="none" w:sz="0" w:space="0" w:color="auto"/>
      </w:divBdr>
    </w:div>
    <w:div w:id="588392903">
      <w:bodyDiv w:val="1"/>
      <w:marLeft w:val="0"/>
      <w:marRight w:val="0"/>
      <w:marTop w:val="0"/>
      <w:marBottom w:val="0"/>
      <w:divBdr>
        <w:top w:val="none" w:sz="0" w:space="0" w:color="auto"/>
        <w:left w:val="none" w:sz="0" w:space="0" w:color="auto"/>
        <w:bottom w:val="none" w:sz="0" w:space="0" w:color="auto"/>
        <w:right w:val="none" w:sz="0" w:space="0" w:color="auto"/>
      </w:divBdr>
    </w:div>
    <w:div w:id="590969144">
      <w:bodyDiv w:val="1"/>
      <w:marLeft w:val="0"/>
      <w:marRight w:val="0"/>
      <w:marTop w:val="0"/>
      <w:marBottom w:val="0"/>
      <w:divBdr>
        <w:top w:val="none" w:sz="0" w:space="0" w:color="auto"/>
        <w:left w:val="none" w:sz="0" w:space="0" w:color="auto"/>
        <w:bottom w:val="none" w:sz="0" w:space="0" w:color="auto"/>
        <w:right w:val="none" w:sz="0" w:space="0" w:color="auto"/>
      </w:divBdr>
    </w:div>
    <w:div w:id="594634484">
      <w:bodyDiv w:val="1"/>
      <w:marLeft w:val="0"/>
      <w:marRight w:val="0"/>
      <w:marTop w:val="0"/>
      <w:marBottom w:val="0"/>
      <w:divBdr>
        <w:top w:val="none" w:sz="0" w:space="0" w:color="auto"/>
        <w:left w:val="none" w:sz="0" w:space="0" w:color="auto"/>
        <w:bottom w:val="none" w:sz="0" w:space="0" w:color="auto"/>
        <w:right w:val="none" w:sz="0" w:space="0" w:color="auto"/>
      </w:divBdr>
    </w:div>
    <w:div w:id="594828673">
      <w:bodyDiv w:val="1"/>
      <w:marLeft w:val="0"/>
      <w:marRight w:val="0"/>
      <w:marTop w:val="0"/>
      <w:marBottom w:val="0"/>
      <w:divBdr>
        <w:top w:val="none" w:sz="0" w:space="0" w:color="auto"/>
        <w:left w:val="none" w:sz="0" w:space="0" w:color="auto"/>
        <w:bottom w:val="none" w:sz="0" w:space="0" w:color="auto"/>
        <w:right w:val="none" w:sz="0" w:space="0" w:color="auto"/>
      </w:divBdr>
    </w:div>
    <w:div w:id="599609175">
      <w:bodyDiv w:val="1"/>
      <w:marLeft w:val="0"/>
      <w:marRight w:val="0"/>
      <w:marTop w:val="0"/>
      <w:marBottom w:val="0"/>
      <w:divBdr>
        <w:top w:val="none" w:sz="0" w:space="0" w:color="auto"/>
        <w:left w:val="none" w:sz="0" w:space="0" w:color="auto"/>
        <w:bottom w:val="none" w:sz="0" w:space="0" w:color="auto"/>
        <w:right w:val="none" w:sz="0" w:space="0" w:color="auto"/>
      </w:divBdr>
    </w:div>
    <w:div w:id="608662772">
      <w:bodyDiv w:val="1"/>
      <w:marLeft w:val="0"/>
      <w:marRight w:val="0"/>
      <w:marTop w:val="0"/>
      <w:marBottom w:val="0"/>
      <w:divBdr>
        <w:top w:val="none" w:sz="0" w:space="0" w:color="auto"/>
        <w:left w:val="none" w:sz="0" w:space="0" w:color="auto"/>
        <w:bottom w:val="none" w:sz="0" w:space="0" w:color="auto"/>
        <w:right w:val="none" w:sz="0" w:space="0" w:color="auto"/>
      </w:divBdr>
    </w:div>
    <w:div w:id="610822197">
      <w:bodyDiv w:val="1"/>
      <w:marLeft w:val="0"/>
      <w:marRight w:val="0"/>
      <w:marTop w:val="0"/>
      <w:marBottom w:val="0"/>
      <w:divBdr>
        <w:top w:val="none" w:sz="0" w:space="0" w:color="auto"/>
        <w:left w:val="none" w:sz="0" w:space="0" w:color="auto"/>
        <w:bottom w:val="none" w:sz="0" w:space="0" w:color="auto"/>
        <w:right w:val="none" w:sz="0" w:space="0" w:color="auto"/>
      </w:divBdr>
    </w:div>
    <w:div w:id="622543668">
      <w:bodyDiv w:val="1"/>
      <w:marLeft w:val="0"/>
      <w:marRight w:val="0"/>
      <w:marTop w:val="0"/>
      <w:marBottom w:val="0"/>
      <w:divBdr>
        <w:top w:val="none" w:sz="0" w:space="0" w:color="auto"/>
        <w:left w:val="none" w:sz="0" w:space="0" w:color="auto"/>
        <w:bottom w:val="none" w:sz="0" w:space="0" w:color="auto"/>
        <w:right w:val="none" w:sz="0" w:space="0" w:color="auto"/>
      </w:divBdr>
    </w:div>
    <w:div w:id="625282979">
      <w:bodyDiv w:val="1"/>
      <w:marLeft w:val="0"/>
      <w:marRight w:val="0"/>
      <w:marTop w:val="0"/>
      <w:marBottom w:val="0"/>
      <w:divBdr>
        <w:top w:val="none" w:sz="0" w:space="0" w:color="auto"/>
        <w:left w:val="none" w:sz="0" w:space="0" w:color="auto"/>
        <w:bottom w:val="none" w:sz="0" w:space="0" w:color="auto"/>
        <w:right w:val="none" w:sz="0" w:space="0" w:color="auto"/>
      </w:divBdr>
    </w:div>
    <w:div w:id="626155854">
      <w:bodyDiv w:val="1"/>
      <w:marLeft w:val="0"/>
      <w:marRight w:val="0"/>
      <w:marTop w:val="0"/>
      <w:marBottom w:val="0"/>
      <w:divBdr>
        <w:top w:val="none" w:sz="0" w:space="0" w:color="auto"/>
        <w:left w:val="none" w:sz="0" w:space="0" w:color="auto"/>
        <w:bottom w:val="none" w:sz="0" w:space="0" w:color="auto"/>
        <w:right w:val="none" w:sz="0" w:space="0" w:color="auto"/>
      </w:divBdr>
    </w:div>
    <w:div w:id="628902957">
      <w:bodyDiv w:val="1"/>
      <w:marLeft w:val="0"/>
      <w:marRight w:val="0"/>
      <w:marTop w:val="0"/>
      <w:marBottom w:val="0"/>
      <w:divBdr>
        <w:top w:val="none" w:sz="0" w:space="0" w:color="auto"/>
        <w:left w:val="none" w:sz="0" w:space="0" w:color="auto"/>
        <w:bottom w:val="none" w:sz="0" w:space="0" w:color="auto"/>
        <w:right w:val="none" w:sz="0" w:space="0" w:color="auto"/>
      </w:divBdr>
    </w:div>
    <w:div w:id="632758233">
      <w:bodyDiv w:val="1"/>
      <w:marLeft w:val="0"/>
      <w:marRight w:val="0"/>
      <w:marTop w:val="0"/>
      <w:marBottom w:val="0"/>
      <w:divBdr>
        <w:top w:val="none" w:sz="0" w:space="0" w:color="auto"/>
        <w:left w:val="none" w:sz="0" w:space="0" w:color="auto"/>
        <w:bottom w:val="none" w:sz="0" w:space="0" w:color="auto"/>
        <w:right w:val="none" w:sz="0" w:space="0" w:color="auto"/>
      </w:divBdr>
    </w:div>
    <w:div w:id="636566133">
      <w:bodyDiv w:val="1"/>
      <w:marLeft w:val="0"/>
      <w:marRight w:val="0"/>
      <w:marTop w:val="0"/>
      <w:marBottom w:val="0"/>
      <w:divBdr>
        <w:top w:val="none" w:sz="0" w:space="0" w:color="auto"/>
        <w:left w:val="none" w:sz="0" w:space="0" w:color="auto"/>
        <w:bottom w:val="none" w:sz="0" w:space="0" w:color="auto"/>
        <w:right w:val="none" w:sz="0" w:space="0" w:color="auto"/>
      </w:divBdr>
    </w:div>
    <w:div w:id="643386810">
      <w:bodyDiv w:val="1"/>
      <w:marLeft w:val="0"/>
      <w:marRight w:val="0"/>
      <w:marTop w:val="0"/>
      <w:marBottom w:val="0"/>
      <w:divBdr>
        <w:top w:val="none" w:sz="0" w:space="0" w:color="auto"/>
        <w:left w:val="none" w:sz="0" w:space="0" w:color="auto"/>
        <w:bottom w:val="none" w:sz="0" w:space="0" w:color="auto"/>
        <w:right w:val="none" w:sz="0" w:space="0" w:color="auto"/>
      </w:divBdr>
    </w:div>
    <w:div w:id="654528566">
      <w:bodyDiv w:val="1"/>
      <w:marLeft w:val="0"/>
      <w:marRight w:val="0"/>
      <w:marTop w:val="0"/>
      <w:marBottom w:val="0"/>
      <w:divBdr>
        <w:top w:val="none" w:sz="0" w:space="0" w:color="auto"/>
        <w:left w:val="none" w:sz="0" w:space="0" w:color="auto"/>
        <w:bottom w:val="none" w:sz="0" w:space="0" w:color="auto"/>
        <w:right w:val="none" w:sz="0" w:space="0" w:color="auto"/>
      </w:divBdr>
    </w:div>
    <w:div w:id="655257357">
      <w:bodyDiv w:val="1"/>
      <w:marLeft w:val="0"/>
      <w:marRight w:val="0"/>
      <w:marTop w:val="0"/>
      <w:marBottom w:val="0"/>
      <w:divBdr>
        <w:top w:val="none" w:sz="0" w:space="0" w:color="auto"/>
        <w:left w:val="none" w:sz="0" w:space="0" w:color="auto"/>
        <w:bottom w:val="none" w:sz="0" w:space="0" w:color="auto"/>
        <w:right w:val="none" w:sz="0" w:space="0" w:color="auto"/>
      </w:divBdr>
    </w:div>
    <w:div w:id="666711194">
      <w:bodyDiv w:val="1"/>
      <w:marLeft w:val="0"/>
      <w:marRight w:val="0"/>
      <w:marTop w:val="0"/>
      <w:marBottom w:val="0"/>
      <w:divBdr>
        <w:top w:val="none" w:sz="0" w:space="0" w:color="auto"/>
        <w:left w:val="none" w:sz="0" w:space="0" w:color="auto"/>
        <w:bottom w:val="none" w:sz="0" w:space="0" w:color="auto"/>
        <w:right w:val="none" w:sz="0" w:space="0" w:color="auto"/>
      </w:divBdr>
    </w:div>
    <w:div w:id="667178761">
      <w:bodyDiv w:val="1"/>
      <w:marLeft w:val="0"/>
      <w:marRight w:val="0"/>
      <w:marTop w:val="0"/>
      <w:marBottom w:val="0"/>
      <w:divBdr>
        <w:top w:val="none" w:sz="0" w:space="0" w:color="auto"/>
        <w:left w:val="none" w:sz="0" w:space="0" w:color="auto"/>
        <w:bottom w:val="none" w:sz="0" w:space="0" w:color="auto"/>
        <w:right w:val="none" w:sz="0" w:space="0" w:color="auto"/>
      </w:divBdr>
    </w:div>
    <w:div w:id="669257415">
      <w:bodyDiv w:val="1"/>
      <w:marLeft w:val="0"/>
      <w:marRight w:val="0"/>
      <w:marTop w:val="0"/>
      <w:marBottom w:val="0"/>
      <w:divBdr>
        <w:top w:val="none" w:sz="0" w:space="0" w:color="auto"/>
        <w:left w:val="none" w:sz="0" w:space="0" w:color="auto"/>
        <w:bottom w:val="none" w:sz="0" w:space="0" w:color="auto"/>
        <w:right w:val="none" w:sz="0" w:space="0" w:color="auto"/>
      </w:divBdr>
    </w:div>
    <w:div w:id="670765627">
      <w:bodyDiv w:val="1"/>
      <w:marLeft w:val="0"/>
      <w:marRight w:val="0"/>
      <w:marTop w:val="0"/>
      <w:marBottom w:val="0"/>
      <w:divBdr>
        <w:top w:val="none" w:sz="0" w:space="0" w:color="auto"/>
        <w:left w:val="none" w:sz="0" w:space="0" w:color="auto"/>
        <w:bottom w:val="none" w:sz="0" w:space="0" w:color="auto"/>
        <w:right w:val="none" w:sz="0" w:space="0" w:color="auto"/>
      </w:divBdr>
    </w:div>
    <w:div w:id="675688418">
      <w:bodyDiv w:val="1"/>
      <w:marLeft w:val="0"/>
      <w:marRight w:val="0"/>
      <w:marTop w:val="0"/>
      <w:marBottom w:val="0"/>
      <w:divBdr>
        <w:top w:val="none" w:sz="0" w:space="0" w:color="auto"/>
        <w:left w:val="none" w:sz="0" w:space="0" w:color="auto"/>
        <w:bottom w:val="none" w:sz="0" w:space="0" w:color="auto"/>
        <w:right w:val="none" w:sz="0" w:space="0" w:color="auto"/>
      </w:divBdr>
    </w:div>
    <w:div w:id="680471014">
      <w:bodyDiv w:val="1"/>
      <w:marLeft w:val="0"/>
      <w:marRight w:val="0"/>
      <w:marTop w:val="0"/>
      <w:marBottom w:val="0"/>
      <w:divBdr>
        <w:top w:val="none" w:sz="0" w:space="0" w:color="auto"/>
        <w:left w:val="none" w:sz="0" w:space="0" w:color="auto"/>
        <w:bottom w:val="none" w:sz="0" w:space="0" w:color="auto"/>
        <w:right w:val="none" w:sz="0" w:space="0" w:color="auto"/>
      </w:divBdr>
    </w:div>
    <w:div w:id="685716903">
      <w:bodyDiv w:val="1"/>
      <w:marLeft w:val="0"/>
      <w:marRight w:val="0"/>
      <w:marTop w:val="0"/>
      <w:marBottom w:val="0"/>
      <w:divBdr>
        <w:top w:val="none" w:sz="0" w:space="0" w:color="auto"/>
        <w:left w:val="none" w:sz="0" w:space="0" w:color="auto"/>
        <w:bottom w:val="none" w:sz="0" w:space="0" w:color="auto"/>
        <w:right w:val="none" w:sz="0" w:space="0" w:color="auto"/>
      </w:divBdr>
    </w:div>
    <w:div w:id="688529208">
      <w:bodyDiv w:val="1"/>
      <w:marLeft w:val="0"/>
      <w:marRight w:val="0"/>
      <w:marTop w:val="0"/>
      <w:marBottom w:val="0"/>
      <w:divBdr>
        <w:top w:val="none" w:sz="0" w:space="0" w:color="auto"/>
        <w:left w:val="none" w:sz="0" w:space="0" w:color="auto"/>
        <w:bottom w:val="none" w:sz="0" w:space="0" w:color="auto"/>
        <w:right w:val="none" w:sz="0" w:space="0" w:color="auto"/>
      </w:divBdr>
    </w:div>
    <w:div w:id="691105339">
      <w:bodyDiv w:val="1"/>
      <w:marLeft w:val="0"/>
      <w:marRight w:val="0"/>
      <w:marTop w:val="0"/>
      <w:marBottom w:val="0"/>
      <w:divBdr>
        <w:top w:val="none" w:sz="0" w:space="0" w:color="auto"/>
        <w:left w:val="none" w:sz="0" w:space="0" w:color="auto"/>
        <w:bottom w:val="none" w:sz="0" w:space="0" w:color="auto"/>
        <w:right w:val="none" w:sz="0" w:space="0" w:color="auto"/>
      </w:divBdr>
    </w:div>
    <w:div w:id="691226688">
      <w:bodyDiv w:val="1"/>
      <w:marLeft w:val="0"/>
      <w:marRight w:val="0"/>
      <w:marTop w:val="0"/>
      <w:marBottom w:val="0"/>
      <w:divBdr>
        <w:top w:val="none" w:sz="0" w:space="0" w:color="auto"/>
        <w:left w:val="none" w:sz="0" w:space="0" w:color="auto"/>
        <w:bottom w:val="none" w:sz="0" w:space="0" w:color="auto"/>
        <w:right w:val="none" w:sz="0" w:space="0" w:color="auto"/>
      </w:divBdr>
    </w:div>
    <w:div w:id="692729295">
      <w:bodyDiv w:val="1"/>
      <w:marLeft w:val="0"/>
      <w:marRight w:val="0"/>
      <w:marTop w:val="0"/>
      <w:marBottom w:val="0"/>
      <w:divBdr>
        <w:top w:val="none" w:sz="0" w:space="0" w:color="auto"/>
        <w:left w:val="none" w:sz="0" w:space="0" w:color="auto"/>
        <w:bottom w:val="none" w:sz="0" w:space="0" w:color="auto"/>
        <w:right w:val="none" w:sz="0" w:space="0" w:color="auto"/>
      </w:divBdr>
    </w:div>
    <w:div w:id="697659084">
      <w:bodyDiv w:val="1"/>
      <w:marLeft w:val="0"/>
      <w:marRight w:val="0"/>
      <w:marTop w:val="0"/>
      <w:marBottom w:val="0"/>
      <w:divBdr>
        <w:top w:val="none" w:sz="0" w:space="0" w:color="auto"/>
        <w:left w:val="none" w:sz="0" w:space="0" w:color="auto"/>
        <w:bottom w:val="none" w:sz="0" w:space="0" w:color="auto"/>
        <w:right w:val="none" w:sz="0" w:space="0" w:color="auto"/>
      </w:divBdr>
    </w:div>
    <w:div w:id="704870397">
      <w:bodyDiv w:val="1"/>
      <w:marLeft w:val="0"/>
      <w:marRight w:val="0"/>
      <w:marTop w:val="0"/>
      <w:marBottom w:val="0"/>
      <w:divBdr>
        <w:top w:val="none" w:sz="0" w:space="0" w:color="auto"/>
        <w:left w:val="none" w:sz="0" w:space="0" w:color="auto"/>
        <w:bottom w:val="none" w:sz="0" w:space="0" w:color="auto"/>
        <w:right w:val="none" w:sz="0" w:space="0" w:color="auto"/>
      </w:divBdr>
    </w:div>
    <w:div w:id="708186998">
      <w:bodyDiv w:val="1"/>
      <w:marLeft w:val="0"/>
      <w:marRight w:val="0"/>
      <w:marTop w:val="0"/>
      <w:marBottom w:val="0"/>
      <w:divBdr>
        <w:top w:val="none" w:sz="0" w:space="0" w:color="auto"/>
        <w:left w:val="none" w:sz="0" w:space="0" w:color="auto"/>
        <w:bottom w:val="none" w:sz="0" w:space="0" w:color="auto"/>
        <w:right w:val="none" w:sz="0" w:space="0" w:color="auto"/>
      </w:divBdr>
    </w:div>
    <w:div w:id="709693095">
      <w:bodyDiv w:val="1"/>
      <w:marLeft w:val="0"/>
      <w:marRight w:val="0"/>
      <w:marTop w:val="0"/>
      <w:marBottom w:val="0"/>
      <w:divBdr>
        <w:top w:val="none" w:sz="0" w:space="0" w:color="auto"/>
        <w:left w:val="none" w:sz="0" w:space="0" w:color="auto"/>
        <w:bottom w:val="none" w:sz="0" w:space="0" w:color="auto"/>
        <w:right w:val="none" w:sz="0" w:space="0" w:color="auto"/>
      </w:divBdr>
    </w:div>
    <w:div w:id="709964164">
      <w:bodyDiv w:val="1"/>
      <w:marLeft w:val="0"/>
      <w:marRight w:val="0"/>
      <w:marTop w:val="0"/>
      <w:marBottom w:val="0"/>
      <w:divBdr>
        <w:top w:val="none" w:sz="0" w:space="0" w:color="auto"/>
        <w:left w:val="none" w:sz="0" w:space="0" w:color="auto"/>
        <w:bottom w:val="none" w:sz="0" w:space="0" w:color="auto"/>
        <w:right w:val="none" w:sz="0" w:space="0" w:color="auto"/>
      </w:divBdr>
    </w:div>
    <w:div w:id="713963841">
      <w:bodyDiv w:val="1"/>
      <w:marLeft w:val="0"/>
      <w:marRight w:val="0"/>
      <w:marTop w:val="0"/>
      <w:marBottom w:val="0"/>
      <w:divBdr>
        <w:top w:val="none" w:sz="0" w:space="0" w:color="auto"/>
        <w:left w:val="none" w:sz="0" w:space="0" w:color="auto"/>
        <w:bottom w:val="none" w:sz="0" w:space="0" w:color="auto"/>
        <w:right w:val="none" w:sz="0" w:space="0" w:color="auto"/>
      </w:divBdr>
    </w:div>
    <w:div w:id="715937267">
      <w:bodyDiv w:val="1"/>
      <w:marLeft w:val="0"/>
      <w:marRight w:val="0"/>
      <w:marTop w:val="0"/>
      <w:marBottom w:val="0"/>
      <w:divBdr>
        <w:top w:val="none" w:sz="0" w:space="0" w:color="auto"/>
        <w:left w:val="none" w:sz="0" w:space="0" w:color="auto"/>
        <w:bottom w:val="none" w:sz="0" w:space="0" w:color="auto"/>
        <w:right w:val="none" w:sz="0" w:space="0" w:color="auto"/>
      </w:divBdr>
    </w:div>
    <w:div w:id="716466742">
      <w:bodyDiv w:val="1"/>
      <w:marLeft w:val="0"/>
      <w:marRight w:val="0"/>
      <w:marTop w:val="0"/>
      <w:marBottom w:val="0"/>
      <w:divBdr>
        <w:top w:val="none" w:sz="0" w:space="0" w:color="auto"/>
        <w:left w:val="none" w:sz="0" w:space="0" w:color="auto"/>
        <w:bottom w:val="none" w:sz="0" w:space="0" w:color="auto"/>
        <w:right w:val="none" w:sz="0" w:space="0" w:color="auto"/>
      </w:divBdr>
    </w:div>
    <w:div w:id="723061559">
      <w:bodyDiv w:val="1"/>
      <w:marLeft w:val="0"/>
      <w:marRight w:val="0"/>
      <w:marTop w:val="0"/>
      <w:marBottom w:val="0"/>
      <w:divBdr>
        <w:top w:val="none" w:sz="0" w:space="0" w:color="auto"/>
        <w:left w:val="none" w:sz="0" w:space="0" w:color="auto"/>
        <w:bottom w:val="none" w:sz="0" w:space="0" w:color="auto"/>
        <w:right w:val="none" w:sz="0" w:space="0" w:color="auto"/>
      </w:divBdr>
    </w:div>
    <w:div w:id="723069854">
      <w:bodyDiv w:val="1"/>
      <w:marLeft w:val="0"/>
      <w:marRight w:val="0"/>
      <w:marTop w:val="0"/>
      <w:marBottom w:val="0"/>
      <w:divBdr>
        <w:top w:val="none" w:sz="0" w:space="0" w:color="auto"/>
        <w:left w:val="none" w:sz="0" w:space="0" w:color="auto"/>
        <w:bottom w:val="none" w:sz="0" w:space="0" w:color="auto"/>
        <w:right w:val="none" w:sz="0" w:space="0" w:color="auto"/>
      </w:divBdr>
    </w:div>
    <w:div w:id="723716764">
      <w:bodyDiv w:val="1"/>
      <w:marLeft w:val="0"/>
      <w:marRight w:val="0"/>
      <w:marTop w:val="0"/>
      <w:marBottom w:val="0"/>
      <w:divBdr>
        <w:top w:val="none" w:sz="0" w:space="0" w:color="auto"/>
        <w:left w:val="none" w:sz="0" w:space="0" w:color="auto"/>
        <w:bottom w:val="none" w:sz="0" w:space="0" w:color="auto"/>
        <w:right w:val="none" w:sz="0" w:space="0" w:color="auto"/>
      </w:divBdr>
    </w:div>
    <w:div w:id="725376145">
      <w:bodyDiv w:val="1"/>
      <w:marLeft w:val="0"/>
      <w:marRight w:val="0"/>
      <w:marTop w:val="0"/>
      <w:marBottom w:val="0"/>
      <w:divBdr>
        <w:top w:val="none" w:sz="0" w:space="0" w:color="auto"/>
        <w:left w:val="none" w:sz="0" w:space="0" w:color="auto"/>
        <w:bottom w:val="none" w:sz="0" w:space="0" w:color="auto"/>
        <w:right w:val="none" w:sz="0" w:space="0" w:color="auto"/>
      </w:divBdr>
    </w:div>
    <w:div w:id="729503025">
      <w:bodyDiv w:val="1"/>
      <w:marLeft w:val="0"/>
      <w:marRight w:val="0"/>
      <w:marTop w:val="0"/>
      <w:marBottom w:val="0"/>
      <w:divBdr>
        <w:top w:val="none" w:sz="0" w:space="0" w:color="auto"/>
        <w:left w:val="none" w:sz="0" w:space="0" w:color="auto"/>
        <w:bottom w:val="none" w:sz="0" w:space="0" w:color="auto"/>
        <w:right w:val="none" w:sz="0" w:space="0" w:color="auto"/>
      </w:divBdr>
    </w:div>
    <w:div w:id="730231866">
      <w:bodyDiv w:val="1"/>
      <w:marLeft w:val="0"/>
      <w:marRight w:val="0"/>
      <w:marTop w:val="0"/>
      <w:marBottom w:val="0"/>
      <w:divBdr>
        <w:top w:val="none" w:sz="0" w:space="0" w:color="auto"/>
        <w:left w:val="none" w:sz="0" w:space="0" w:color="auto"/>
        <w:bottom w:val="none" w:sz="0" w:space="0" w:color="auto"/>
        <w:right w:val="none" w:sz="0" w:space="0" w:color="auto"/>
      </w:divBdr>
    </w:div>
    <w:div w:id="733240304">
      <w:bodyDiv w:val="1"/>
      <w:marLeft w:val="0"/>
      <w:marRight w:val="0"/>
      <w:marTop w:val="0"/>
      <w:marBottom w:val="0"/>
      <w:divBdr>
        <w:top w:val="none" w:sz="0" w:space="0" w:color="auto"/>
        <w:left w:val="none" w:sz="0" w:space="0" w:color="auto"/>
        <w:bottom w:val="none" w:sz="0" w:space="0" w:color="auto"/>
        <w:right w:val="none" w:sz="0" w:space="0" w:color="auto"/>
      </w:divBdr>
    </w:div>
    <w:div w:id="735014003">
      <w:bodyDiv w:val="1"/>
      <w:marLeft w:val="0"/>
      <w:marRight w:val="0"/>
      <w:marTop w:val="0"/>
      <w:marBottom w:val="0"/>
      <w:divBdr>
        <w:top w:val="none" w:sz="0" w:space="0" w:color="auto"/>
        <w:left w:val="none" w:sz="0" w:space="0" w:color="auto"/>
        <w:bottom w:val="none" w:sz="0" w:space="0" w:color="auto"/>
        <w:right w:val="none" w:sz="0" w:space="0" w:color="auto"/>
      </w:divBdr>
    </w:div>
    <w:div w:id="736782556">
      <w:bodyDiv w:val="1"/>
      <w:marLeft w:val="0"/>
      <w:marRight w:val="0"/>
      <w:marTop w:val="0"/>
      <w:marBottom w:val="0"/>
      <w:divBdr>
        <w:top w:val="none" w:sz="0" w:space="0" w:color="auto"/>
        <w:left w:val="none" w:sz="0" w:space="0" w:color="auto"/>
        <w:bottom w:val="none" w:sz="0" w:space="0" w:color="auto"/>
        <w:right w:val="none" w:sz="0" w:space="0" w:color="auto"/>
      </w:divBdr>
    </w:div>
    <w:div w:id="737745040">
      <w:bodyDiv w:val="1"/>
      <w:marLeft w:val="0"/>
      <w:marRight w:val="0"/>
      <w:marTop w:val="0"/>
      <w:marBottom w:val="0"/>
      <w:divBdr>
        <w:top w:val="none" w:sz="0" w:space="0" w:color="auto"/>
        <w:left w:val="none" w:sz="0" w:space="0" w:color="auto"/>
        <w:bottom w:val="none" w:sz="0" w:space="0" w:color="auto"/>
        <w:right w:val="none" w:sz="0" w:space="0" w:color="auto"/>
      </w:divBdr>
    </w:div>
    <w:div w:id="739016357">
      <w:bodyDiv w:val="1"/>
      <w:marLeft w:val="0"/>
      <w:marRight w:val="0"/>
      <w:marTop w:val="0"/>
      <w:marBottom w:val="0"/>
      <w:divBdr>
        <w:top w:val="none" w:sz="0" w:space="0" w:color="auto"/>
        <w:left w:val="none" w:sz="0" w:space="0" w:color="auto"/>
        <w:bottom w:val="none" w:sz="0" w:space="0" w:color="auto"/>
        <w:right w:val="none" w:sz="0" w:space="0" w:color="auto"/>
      </w:divBdr>
    </w:div>
    <w:div w:id="739331660">
      <w:bodyDiv w:val="1"/>
      <w:marLeft w:val="0"/>
      <w:marRight w:val="0"/>
      <w:marTop w:val="0"/>
      <w:marBottom w:val="0"/>
      <w:divBdr>
        <w:top w:val="none" w:sz="0" w:space="0" w:color="auto"/>
        <w:left w:val="none" w:sz="0" w:space="0" w:color="auto"/>
        <w:bottom w:val="none" w:sz="0" w:space="0" w:color="auto"/>
        <w:right w:val="none" w:sz="0" w:space="0" w:color="auto"/>
      </w:divBdr>
    </w:div>
    <w:div w:id="742996751">
      <w:bodyDiv w:val="1"/>
      <w:marLeft w:val="0"/>
      <w:marRight w:val="0"/>
      <w:marTop w:val="0"/>
      <w:marBottom w:val="0"/>
      <w:divBdr>
        <w:top w:val="none" w:sz="0" w:space="0" w:color="auto"/>
        <w:left w:val="none" w:sz="0" w:space="0" w:color="auto"/>
        <w:bottom w:val="none" w:sz="0" w:space="0" w:color="auto"/>
        <w:right w:val="none" w:sz="0" w:space="0" w:color="auto"/>
      </w:divBdr>
    </w:div>
    <w:div w:id="744424633">
      <w:bodyDiv w:val="1"/>
      <w:marLeft w:val="0"/>
      <w:marRight w:val="0"/>
      <w:marTop w:val="0"/>
      <w:marBottom w:val="0"/>
      <w:divBdr>
        <w:top w:val="none" w:sz="0" w:space="0" w:color="auto"/>
        <w:left w:val="none" w:sz="0" w:space="0" w:color="auto"/>
        <w:bottom w:val="none" w:sz="0" w:space="0" w:color="auto"/>
        <w:right w:val="none" w:sz="0" w:space="0" w:color="auto"/>
      </w:divBdr>
    </w:div>
    <w:div w:id="748621912">
      <w:bodyDiv w:val="1"/>
      <w:marLeft w:val="0"/>
      <w:marRight w:val="0"/>
      <w:marTop w:val="0"/>
      <w:marBottom w:val="0"/>
      <w:divBdr>
        <w:top w:val="none" w:sz="0" w:space="0" w:color="auto"/>
        <w:left w:val="none" w:sz="0" w:space="0" w:color="auto"/>
        <w:bottom w:val="none" w:sz="0" w:space="0" w:color="auto"/>
        <w:right w:val="none" w:sz="0" w:space="0" w:color="auto"/>
      </w:divBdr>
    </w:div>
    <w:div w:id="749884166">
      <w:bodyDiv w:val="1"/>
      <w:marLeft w:val="0"/>
      <w:marRight w:val="0"/>
      <w:marTop w:val="0"/>
      <w:marBottom w:val="0"/>
      <w:divBdr>
        <w:top w:val="none" w:sz="0" w:space="0" w:color="auto"/>
        <w:left w:val="none" w:sz="0" w:space="0" w:color="auto"/>
        <w:bottom w:val="none" w:sz="0" w:space="0" w:color="auto"/>
        <w:right w:val="none" w:sz="0" w:space="0" w:color="auto"/>
      </w:divBdr>
    </w:div>
    <w:div w:id="749933055">
      <w:bodyDiv w:val="1"/>
      <w:marLeft w:val="0"/>
      <w:marRight w:val="0"/>
      <w:marTop w:val="0"/>
      <w:marBottom w:val="0"/>
      <w:divBdr>
        <w:top w:val="none" w:sz="0" w:space="0" w:color="auto"/>
        <w:left w:val="none" w:sz="0" w:space="0" w:color="auto"/>
        <w:bottom w:val="none" w:sz="0" w:space="0" w:color="auto"/>
        <w:right w:val="none" w:sz="0" w:space="0" w:color="auto"/>
      </w:divBdr>
    </w:div>
    <w:div w:id="757678766">
      <w:bodyDiv w:val="1"/>
      <w:marLeft w:val="0"/>
      <w:marRight w:val="0"/>
      <w:marTop w:val="0"/>
      <w:marBottom w:val="0"/>
      <w:divBdr>
        <w:top w:val="none" w:sz="0" w:space="0" w:color="auto"/>
        <w:left w:val="none" w:sz="0" w:space="0" w:color="auto"/>
        <w:bottom w:val="none" w:sz="0" w:space="0" w:color="auto"/>
        <w:right w:val="none" w:sz="0" w:space="0" w:color="auto"/>
      </w:divBdr>
    </w:div>
    <w:div w:id="760680219">
      <w:bodyDiv w:val="1"/>
      <w:marLeft w:val="0"/>
      <w:marRight w:val="0"/>
      <w:marTop w:val="0"/>
      <w:marBottom w:val="0"/>
      <w:divBdr>
        <w:top w:val="none" w:sz="0" w:space="0" w:color="auto"/>
        <w:left w:val="none" w:sz="0" w:space="0" w:color="auto"/>
        <w:bottom w:val="none" w:sz="0" w:space="0" w:color="auto"/>
        <w:right w:val="none" w:sz="0" w:space="0" w:color="auto"/>
      </w:divBdr>
    </w:div>
    <w:div w:id="763116613">
      <w:bodyDiv w:val="1"/>
      <w:marLeft w:val="0"/>
      <w:marRight w:val="0"/>
      <w:marTop w:val="0"/>
      <w:marBottom w:val="0"/>
      <w:divBdr>
        <w:top w:val="none" w:sz="0" w:space="0" w:color="auto"/>
        <w:left w:val="none" w:sz="0" w:space="0" w:color="auto"/>
        <w:bottom w:val="none" w:sz="0" w:space="0" w:color="auto"/>
        <w:right w:val="none" w:sz="0" w:space="0" w:color="auto"/>
      </w:divBdr>
    </w:div>
    <w:div w:id="765275497">
      <w:bodyDiv w:val="1"/>
      <w:marLeft w:val="0"/>
      <w:marRight w:val="0"/>
      <w:marTop w:val="0"/>
      <w:marBottom w:val="0"/>
      <w:divBdr>
        <w:top w:val="none" w:sz="0" w:space="0" w:color="auto"/>
        <w:left w:val="none" w:sz="0" w:space="0" w:color="auto"/>
        <w:bottom w:val="none" w:sz="0" w:space="0" w:color="auto"/>
        <w:right w:val="none" w:sz="0" w:space="0" w:color="auto"/>
      </w:divBdr>
    </w:div>
    <w:div w:id="765349123">
      <w:bodyDiv w:val="1"/>
      <w:marLeft w:val="0"/>
      <w:marRight w:val="0"/>
      <w:marTop w:val="0"/>
      <w:marBottom w:val="0"/>
      <w:divBdr>
        <w:top w:val="none" w:sz="0" w:space="0" w:color="auto"/>
        <w:left w:val="none" w:sz="0" w:space="0" w:color="auto"/>
        <w:bottom w:val="none" w:sz="0" w:space="0" w:color="auto"/>
        <w:right w:val="none" w:sz="0" w:space="0" w:color="auto"/>
      </w:divBdr>
    </w:div>
    <w:div w:id="765886078">
      <w:bodyDiv w:val="1"/>
      <w:marLeft w:val="0"/>
      <w:marRight w:val="0"/>
      <w:marTop w:val="0"/>
      <w:marBottom w:val="0"/>
      <w:divBdr>
        <w:top w:val="none" w:sz="0" w:space="0" w:color="auto"/>
        <w:left w:val="none" w:sz="0" w:space="0" w:color="auto"/>
        <w:bottom w:val="none" w:sz="0" w:space="0" w:color="auto"/>
        <w:right w:val="none" w:sz="0" w:space="0" w:color="auto"/>
      </w:divBdr>
    </w:div>
    <w:div w:id="766385560">
      <w:bodyDiv w:val="1"/>
      <w:marLeft w:val="0"/>
      <w:marRight w:val="0"/>
      <w:marTop w:val="0"/>
      <w:marBottom w:val="0"/>
      <w:divBdr>
        <w:top w:val="none" w:sz="0" w:space="0" w:color="auto"/>
        <w:left w:val="none" w:sz="0" w:space="0" w:color="auto"/>
        <w:bottom w:val="none" w:sz="0" w:space="0" w:color="auto"/>
        <w:right w:val="none" w:sz="0" w:space="0" w:color="auto"/>
      </w:divBdr>
    </w:div>
    <w:div w:id="767038887">
      <w:bodyDiv w:val="1"/>
      <w:marLeft w:val="0"/>
      <w:marRight w:val="0"/>
      <w:marTop w:val="0"/>
      <w:marBottom w:val="0"/>
      <w:divBdr>
        <w:top w:val="none" w:sz="0" w:space="0" w:color="auto"/>
        <w:left w:val="none" w:sz="0" w:space="0" w:color="auto"/>
        <w:bottom w:val="none" w:sz="0" w:space="0" w:color="auto"/>
        <w:right w:val="none" w:sz="0" w:space="0" w:color="auto"/>
      </w:divBdr>
    </w:div>
    <w:div w:id="770472017">
      <w:bodyDiv w:val="1"/>
      <w:marLeft w:val="0"/>
      <w:marRight w:val="0"/>
      <w:marTop w:val="0"/>
      <w:marBottom w:val="0"/>
      <w:divBdr>
        <w:top w:val="none" w:sz="0" w:space="0" w:color="auto"/>
        <w:left w:val="none" w:sz="0" w:space="0" w:color="auto"/>
        <w:bottom w:val="none" w:sz="0" w:space="0" w:color="auto"/>
        <w:right w:val="none" w:sz="0" w:space="0" w:color="auto"/>
      </w:divBdr>
    </w:div>
    <w:div w:id="771587778">
      <w:bodyDiv w:val="1"/>
      <w:marLeft w:val="0"/>
      <w:marRight w:val="0"/>
      <w:marTop w:val="0"/>
      <w:marBottom w:val="0"/>
      <w:divBdr>
        <w:top w:val="none" w:sz="0" w:space="0" w:color="auto"/>
        <w:left w:val="none" w:sz="0" w:space="0" w:color="auto"/>
        <w:bottom w:val="none" w:sz="0" w:space="0" w:color="auto"/>
        <w:right w:val="none" w:sz="0" w:space="0" w:color="auto"/>
      </w:divBdr>
    </w:div>
    <w:div w:id="774179723">
      <w:bodyDiv w:val="1"/>
      <w:marLeft w:val="0"/>
      <w:marRight w:val="0"/>
      <w:marTop w:val="0"/>
      <w:marBottom w:val="0"/>
      <w:divBdr>
        <w:top w:val="none" w:sz="0" w:space="0" w:color="auto"/>
        <w:left w:val="none" w:sz="0" w:space="0" w:color="auto"/>
        <w:bottom w:val="none" w:sz="0" w:space="0" w:color="auto"/>
        <w:right w:val="none" w:sz="0" w:space="0" w:color="auto"/>
      </w:divBdr>
    </w:div>
    <w:div w:id="776213578">
      <w:bodyDiv w:val="1"/>
      <w:marLeft w:val="0"/>
      <w:marRight w:val="0"/>
      <w:marTop w:val="0"/>
      <w:marBottom w:val="0"/>
      <w:divBdr>
        <w:top w:val="none" w:sz="0" w:space="0" w:color="auto"/>
        <w:left w:val="none" w:sz="0" w:space="0" w:color="auto"/>
        <w:bottom w:val="none" w:sz="0" w:space="0" w:color="auto"/>
        <w:right w:val="none" w:sz="0" w:space="0" w:color="auto"/>
      </w:divBdr>
    </w:div>
    <w:div w:id="780762982">
      <w:bodyDiv w:val="1"/>
      <w:marLeft w:val="0"/>
      <w:marRight w:val="0"/>
      <w:marTop w:val="0"/>
      <w:marBottom w:val="0"/>
      <w:divBdr>
        <w:top w:val="none" w:sz="0" w:space="0" w:color="auto"/>
        <w:left w:val="none" w:sz="0" w:space="0" w:color="auto"/>
        <w:bottom w:val="none" w:sz="0" w:space="0" w:color="auto"/>
        <w:right w:val="none" w:sz="0" w:space="0" w:color="auto"/>
      </w:divBdr>
    </w:div>
    <w:div w:id="784351260">
      <w:bodyDiv w:val="1"/>
      <w:marLeft w:val="0"/>
      <w:marRight w:val="0"/>
      <w:marTop w:val="0"/>
      <w:marBottom w:val="0"/>
      <w:divBdr>
        <w:top w:val="none" w:sz="0" w:space="0" w:color="auto"/>
        <w:left w:val="none" w:sz="0" w:space="0" w:color="auto"/>
        <w:bottom w:val="none" w:sz="0" w:space="0" w:color="auto"/>
        <w:right w:val="none" w:sz="0" w:space="0" w:color="auto"/>
      </w:divBdr>
    </w:div>
    <w:div w:id="787158857">
      <w:bodyDiv w:val="1"/>
      <w:marLeft w:val="0"/>
      <w:marRight w:val="0"/>
      <w:marTop w:val="0"/>
      <w:marBottom w:val="0"/>
      <w:divBdr>
        <w:top w:val="none" w:sz="0" w:space="0" w:color="auto"/>
        <w:left w:val="none" w:sz="0" w:space="0" w:color="auto"/>
        <w:bottom w:val="none" w:sz="0" w:space="0" w:color="auto"/>
        <w:right w:val="none" w:sz="0" w:space="0" w:color="auto"/>
      </w:divBdr>
    </w:div>
    <w:div w:id="789321276">
      <w:bodyDiv w:val="1"/>
      <w:marLeft w:val="0"/>
      <w:marRight w:val="0"/>
      <w:marTop w:val="0"/>
      <w:marBottom w:val="0"/>
      <w:divBdr>
        <w:top w:val="none" w:sz="0" w:space="0" w:color="auto"/>
        <w:left w:val="none" w:sz="0" w:space="0" w:color="auto"/>
        <w:bottom w:val="none" w:sz="0" w:space="0" w:color="auto"/>
        <w:right w:val="none" w:sz="0" w:space="0" w:color="auto"/>
      </w:divBdr>
    </w:div>
    <w:div w:id="789325208">
      <w:bodyDiv w:val="1"/>
      <w:marLeft w:val="0"/>
      <w:marRight w:val="0"/>
      <w:marTop w:val="0"/>
      <w:marBottom w:val="0"/>
      <w:divBdr>
        <w:top w:val="none" w:sz="0" w:space="0" w:color="auto"/>
        <w:left w:val="none" w:sz="0" w:space="0" w:color="auto"/>
        <w:bottom w:val="none" w:sz="0" w:space="0" w:color="auto"/>
        <w:right w:val="none" w:sz="0" w:space="0" w:color="auto"/>
      </w:divBdr>
    </w:div>
    <w:div w:id="791245535">
      <w:bodyDiv w:val="1"/>
      <w:marLeft w:val="0"/>
      <w:marRight w:val="0"/>
      <w:marTop w:val="0"/>
      <w:marBottom w:val="0"/>
      <w:divBdr>
        <w:top w:val="none" w:sz="0" w:space="0" w:color="auto"/>
        <w:left w:val="none" w:sz="0" w:space="0" w:color="auto"/>
        <w:bottom w:val="none" w:sz="0" w:space="0" w:color="auto"/>
        <w:right w:val="none" w:sz="0" w:space="0" w:color="auto"/>
      </w:divBdr>
    </w:div>
    <w:div w:id="799693624">
      <w:bodyDiv w:val="1"/>
      <w:marLeft w:val="0"/>
      <w:marRight w:val="0"/>
      <w:marTop w:val="0"/>
      <w:marBottom w:val="0"/>
      <w:divBdr>
        <w:top w:val="none" w:sz="0" w:space="0" w:color="auto"/>
        <w:left w:val="none" w:sz="0" w:space="0" w:color="auto"/>
        <w:bottom w:val="none" w:sz="0" w:space="0" w:color="auto"/>
        <w:right w:val="none" w:sz="0" w:space="0" w:color="auto"/>
      </w:divBdr>
    </w:div>
    <w:div w:id="802111998">
      <w:bodyDiv w:val="1"/>
      <w:marLeft w:val="0"/>
      <w:marRight w:val="0"/>
      <w:marTop w:val="0"/>
      <w:marBottom w:val="0"/>
      <w:divBdr>
        <w:top w:val="none" w:sz="0" w:space="0" w:color="auto"/>
        <w:left w:val="none" w:sz="0" w:space="0" w:color="auto"/>
        <w:bottom w:val="none" w:sz="0" w:space="0" w:color="auto"/>
        <w:right w:val="none" w:sz="0" w:space="0" w:color="auto"/>
      </w:divBdr>
    </w:div>
    <w:div w:id="806434541">
      <w:bodyDiv w:val="1"/>
      <w:marLeft w:val="0"/>
      <w:marRight w:val="0"/>
      <w:marTop w:val="0"/>
      <w:marBottom w:val="0"/>
      <w:divBdr>
        <w:top w:val="none" w:sz="0" w:space="0" w:color="auto"/>
        <w:left w:val="none" w:sz="0" w:space="0" w:color="auto"/>
        <w:bottom w:val="none" w:sz="0" w:space="0" w:color="auto"/>
        <w:right w:val="none" w:sz="0" w:space="0" w:color="auto"/>
      </w:divBdr>
    </w:div>
    <w:div w:id="807238193">
      <w:bodyDiv w:val="1"/>
      <w:marLeft w:val="0"/>
      <w:marRight w:val="0"/>
      <w:marTop w:val="0"/>
      <w:marBottom w:val="0"/>
      <w:divBdr>
        <w:top w:val="none" w:sz="0" w:space="0" w:color="auto"/>
        <w:left w:val="none" w:sz="0" w:space="0" w:color="auto"/>
        <w:bottom w:val="none" w:sz="0" w:space="0" w:color="auto"/>
        <w:right w:val="none" w:sz="0" w:space="0" w:color="auto"/>
      </w:divBdr>
    </w:div>
    <w:div w:id="811949792">
      <w:bodyDiv w:val="1"/>
      <w:marLeft w:val="0"/>
      <w:marRight w:val="0"/>
      <w:marTop w:val="0"/>
      <w:marBottom w:val="0"/>
      <w:divBdr>
        <w:top w:val="none" w:sz="0" w:space="0" w:color="auto"/>
        <w:left w:val="none" w:sz="0" w:space="0" w:color="auto"/>
        <w:bottom w:val="none" w:sz="0" w:space="0" w:color="auto"/>
        <w:right w:val="none" w:sz="0" w:space="0" w:color="auto"/>
      </w:divBdr>
    </w:div>
    <w:div w:id="812328424">
      <w:bodyDiv w:val="1"/>
      <w:marLeft w:val="0"/>
      <w:marRight w:val="0"/>
      <w:marTop w:val="0"/>
      <w:marBottom w:val="0"/>
      <w:divBdr>
        <w:top w:val="none" w:sz="0" w:space="0" w:color="auto"/>
        <w:left w:val="none" w:sz="0" w:space="0" w:color="auto"/>
        <w:bottom w:val="none" w:sz="0" w:space="0" w:color="auto"/>
        <w:right w:val="none" w:sz="0" w:space="0" w:color="auto"/>
      </w:divBdr>
    </w:div>
    <w:div w:id="812867342">
      <w:bodyDiv w:val="1"/>
      <w:marLeft w:val="0"/>
      <w:marRight w:val="0"/>
      <w:marTop w:val="0"/>
      <w:marBottom w:val="0"/>
      <w:divBdr>
        <w:top w:val="none" w:sz="0" w:space="0" w:color="auto"/>
        <w:left w:val="none" w:sz="0" w:space="0" w:color="auto"/>
        <w:bottom w:val="none" w:sz="0" w:space="0" w:color="auto"/>
        <w:right w:val="none" w:sz="0" w:space="0" w:color="auto"/>
      </w:divBdr>
    </w:div>
    <w:div w:id="812988638">
      <w:bodyDiv w:val="1"/>
      <w:marLeft w:val="0"/>
      <w:marRight w:val="0"/>
      <w:marTop w:val="0"/>
      <w:marBottom w:val="0"/>
      <w:divBdr>
        <w:top w:val="none" w:sz="0" w:space="0" w:color="auto"/>
        <w:left w:val="none" w:sz="0" w:space="0" w:color="auto"/>
        <w:bottom w:val="none" w:sz="0" w:space="0" w:color="auto"/>
        <w:right w:val="none" w:sz="0" w:space="0" w:color="auto"/>
      </w:divBdr>
    </w:div>
    <w:div w:id="817113391">
      <w:bodyDiv w:val="1"/>
      <w:marLeft w:val="0"/>
      <w:marRight w:val="0"/>
      <w:marTop w:val="0"/>
      <w:marBottom w:val="0"/>
      <w:divBdr>
        <w:top w:val="none" w:sz="0" w:space="0" w:color="auto"/>
        <w:left w:val="none" w:sz="0" w:space="0" w:color="auto"/>
        <w:bottom w:val="none" w:sz="0" w:space="0" w:color="auto"/>
        <w:right w:val="none" w:sz="0" w:space="0" w:color="auto"/>
      </w:divBdr>
    </w:div>
    <w:div w:id="825247474">
      <w:bodyDiv w:val="1"/>
      <w:marLeft w:val="0"/>
      <w:marRight w:val="0"/>
      <w:marTop w:val="0"/>
      <w:marBottom w:val="0"/>
      <w:divBdr>
        <w:top w:val="none" w:sz="0" w:space="0" w:color="auto"/>
        <w:left w:val="none" w:sz="0" w:space="0" w:color="auto"/>
        <w:bottom w:val="none" w:sz="0" w:space="0" w:color="auto"/>
        <w:right w:val="none" w:sz="0" w:space="0" w:color="auto"/>
      </w:divBdr>
    </w:div>
    <w:div w:id="827594700">
      <w:bodyDiv w:val="1"/>
      <w:marLeft w:val="0"/>
      <w:marRight w:val="0"/>
      <w:marTop w:val="0"/>
      <w:marBottom w:val="0"/>
      <w:divBdr>
        <w:top w:val="none" w:sz="0" w:space="0" w:color="auto"/>
        <w:left w:val="none" w:sz="0" w:space="0" w:color="auto"/>
        <w:bottom w:val="none" w:sz="0" w:space="0" w:color="auto"/>
        <w:right w:val="none" w:sz="0" w:space="0" w:color="auto"/>
      </w:divBdr>
    </w:div>
    <w:div w:id="828713516">
      <w:bodyDiv w:val="1"/>
      <w:marLeft w:val="0"/>
      <w:marRight w:val="0"/>
      <w:marTop w:val="0"/>
      <w:marBottom w:val="0"/>
      <w:divBdr>
        <w:top w:val="none" w:sz="0" w:space="0" w:color="auto"/>
        <w:left w:val="none" w:sz="0" w:space="0" w:color="auto"/>
        <w:bottom w:val="none" w:sz="0" w:space="0" w:color="auto"/>
        <w:right w:val="none" w:sz="0" w:space="0" w:color="auto"/>
      </w:divBdr>
    </w:div>
    <w:div w:id="831021566">
      <w:bodyDiv w:val="1"/>
      <w:marLeft w:val="0"/>
      <w:marRight w:val="0"/>
      <w:marTop w:val="0"/>
      <w:marBottom w:val="0"/>
      <w:divBdr>
        <w:top w:val="none" w:sz="0" w:space="0" w:color="auto"/>
        <w:left w:val="none" w:sz="0" w:space="0" w:color="auto"/>
        <w:bottom w:val="none" w:sz="0" w:space="0" w:color="auto"/>
        <w:right w:val="none" w:sz="0" w:space="0" w:color="auto"/>
      </w:divBdr>
    </w:div>
    <w:div w:id="831870562">
      <w:bodyDiv w:val="1"/>
      <w:marLeft w:val="0"/>
      <w:marRight w:val="0"/>
      <w:marTop w:val="0"/>
      <w:marBottom w:val="0"/>
      <w:divBdr>
        <w:top w:val="none" w:sz="0" w:space="0" w:color="auto"/>
        <w:left w:val="none" w:sz="0" w:space="0" w:color="auto"/>
        <w:bottom w:val="none" w:sz="0" w:space="0" w:color="auto"/>
        <w:right w:val="none" w:sz="0" w:space="0" w:color="auto"/>
      </w:divBdr>
    </w:div>
    <w:div w:id="832912531">
      <w:bodyDiv w:val="1"/>
      <w:marLeft w:val="0"/>
      <w:marRight w:val="0"/>
      <w:marTop w:val="0"/>
      <w:marBottom w:val="0"/>
      <w:divBdr>
        <w:top w:val="none" w:sz="0" w:space="0" w:color="auto"/>
        <w:left w:val="none" w:sz="0" w:space="0" w:color="auto"/>
        <w:bottom w:val="none" w:sz="0" w:space="0" w:color="auto"/>
        <w:right w:val="none" w:sz="0" w:space="0" w:color="auto"/>
      </w:divBdr>
    </w:div>
    <w:div w:id="836118960">
      <w:bodyDiv w:val="1"/>
      <w:marLeft w:val="0"/>
      <w:marRight w:val="0"/>
      <w:marTop w:val="0"/>
      <w:marBottom w:val="0"/>
      <w:divBdr>
        <w:top w:val="none" w:sz="0" w:space="0" w:color="auto"/>
        <w:left w:val="none" w:sz="0" w:space="0" w:color="auto"/>
        <w:bottom w:val="none" w:sz="0" w:space="0" w:color="auto"/>
        <w:right w:val="none" w:sz="0" w:space="0" w:color="auto"/>
      </w:divBdr>
    </w:div>
    <w:div w:id="838275033">
      <w:bodyDiv w:val="1"/>
      <w:marLeft w:val="0"/>
      <w:marRight w:val="0"/>
      <w:marTop w:val="0"/>
      <w:marBottom w:val="0"/>
      <w:divBdr>
        <w:top w:val="none" w:sz="0" w:space="0" w:color="auto"/>
        <w:left w:val="none" w:sz="0" w:space="0" w:color="auto"/>
        <w:bottom w:val="none" w:sz="0" w:space="0" w:color="auto"/>
        <w:right w:val="none" w:sz="0" w:space="0" w:color="auto"/>
      </w:divBdr>
    </w:div>
    <w:div w:id="838736646">
      <w:bodyDiv w:val="1"/>
      <w:marLeft w:val="0"/>
      <w:marRight w:val="0"/>
      <w:marTop w:val="0"/>
      <w:marBottom w:val="0"/>
      <w:divBdr>
        <w:top w:val="none" w:sz="0" w:space="0" w:color="auto"/>
        <w:left w:val="none" w:sz="0" w:space="0" w:color="auto"/>
        <w:bottom w:val="none" w:sz="0" w:space="0" w:color="auto"/>
        <w:right w:val="none" w:sz="0" w:space="0" w:color="auto"/>
      </w:divBdr>
    </w:div>
    <w:div w:id="843394149">
      <w:bodyDiv w:val="1"/>
      <w:marLeft w:val="0"/>
      <w:marRight w:val="0"/>
      <w:marTop w:val="0"/>
      <w:marBottom w:val="0"/>
      <w:divBdr>
        <w:top w:val="none" w:sz="0" w:space="0" w:color="auto"/>
        <w:left w:val="none" w:sz="0" w:space="0" w:color="auto"/>
        <w:bottom w:val="none" w:sz="0" w:space="0" w:color="auto"/>
        <w:right w:val="none" w:sz="0" w:space="0" w:color="auto"/>
      </w:divBdr>
    </w:div>
    <w:div w:id="844124546">
      <w:bodyDiv w:val="1"/>
      <w:marLeft w:val="0"/>
      <w:marRight w:val="0"/>
      <w:marTop w:val="0"/>
      <w:marBottom w:val="0"/>
      <w:divBdr>
        <w:top w:val="none" w:sz="0" w:space="0" w:color="auto"/>
        <w:left w:val="none" w:sz="0" w:space="0" w:color="auto"/>
        <w:bottom w:val="none" w:sz="0" w:space="0" w:color="auto"/>
        <w:right w:val="none" w:sz="0" w:space="0" w:color="auto"/>
      </w:divBdr>
    </w:div>
    <w:div w:id="845553017">
      <w:bodyDiv w:val="1"/>
      <w:marLeft w:val="0"/>
      <w:marRight w:val="0"/>
      <w:marTop w:val="0"/>
      <w:marBottom w:val="0"/>
      <w:divBdr>
        <w:top w:val="none" w:sz="0" w:space="0" w:color="auto"/>
        <w:left w:val="none" w:sz="0" w:space="0" w:color="auto"/>
        <w:bottom w:val="none" w:sz="0" w:space="0" w:color="auto"/>
        <w:right w:val="none" w:sz="0" w:space="0" w:color="auto"/>
      </w:divBdr>
    </w:div>
    <w:div w:id="847646090">
      <w:bodyDiv w:val="1"/>
      <w:marLeft w:val="0"/>
      <w:marRight w:val="0"/>
      <w:marTop w:val="0"/>
      <w:marBottom w:val="0"/>
      <w:divBdr>
        <w:top w:val="none" w:sz="0" w:space="0" w:color="auto"/>
        <w:left w:val="none" w:sz="0" w:space="0" w:color="auto"/>
        <w:bottom w:val="none" w:sz="0" w:space="0" w:color="auto"/>
        <w:right w:val="none" w:sz="0" w:space="0" w:color="auto"/>
      </w:divBdr>
    </w:div>
    <w:div w:id="851145830">
      <w:bodyDiv w:val="1"/>
      <w:marLeft w:val="0"/>
      <w:marRight w:val="0"/>
      <w:marTop w:val="0"/>
      <w:marBottom w:val="0"/>
      <w:divBdr>
        <w:top w:val="none" w:sz="0" w:space="0" w:color="auto"/>
        <w:left w:val="none" w:sz="0" w:space="0" w:color="auto"/>
        <w:bottom w:val="none" w:sz="0" w:space="0" w:color="auto"/>
        <w:right w:val="none" w:sz="0" w:space="0" w:color="auto"/>
      </w:divBdr>
    </w:div>
    <w:div w:id="852765362">
      <w:bodyDiv w:val="1"/>
      <w:marLeft w:val="0"/>
      <w:marRight w:val="0"/>
      <w:marTop w:val="0"/>
      <w:marBottom w:val="0"/>
      <w:divBdr>
        <w:top w:val="none" w:sz="0" w:space="0" w:color="auto"/>
        <w:left w:val="none" w:sz="0" w:space="0" w:color="auto"/>
        <w:bottom w:val="none" w:sz="0" w:space="0" w:color="auto"/>
        <w:right w:val="none" w:sz="0" w:space="0" w:color="auto"/>
      </w:divBdr>
    </w:div>
    <w:div w:id="854222225">
      <w:bodyDiv w:val="1"/>
      <w:marLeft w:val="0"/>
      <w:marRight w:val="0"/>
      <w:marTop w:val="0"/>
      <w:marBottom w:val="0"/>
      <w:divBdr>
        <w:top w:val="none" w:sz="0" w:space="0" w:color="auto"/>
        <w:left w:val="none" w:sz="0" w:space="0" w:color="auto"/>
        <w:bottom w:val="none" w:sz="0" w:space="0" w:color="auto"/>
        <w:right w:val="none" w:sz="0" w:space="0" w:color="auto"/>
      </w:divBdr>
    </w:div>
    <w:div w:id="861019907">
      <w:bodyDiv w:val="1"/>
      <w:marLeft w:val="0"/>
      <w:marRight w:val="0"/>
      <w:marTop w:val="0"/>
      <w:marBottom w:val="0"/>
      <w:divBdr>
        <w:top w:val="none" w:sz="0" w:space="0" w:color="auto"/>
        <w:left w:val="none" w:sz="0" w:space="0" w:color="auto"/>
        <w:bottom w:val="none" w:sz="0" w:space="0" w:color="auto"/>
        <w:right w:val="none" w:sz="0" w:space="0" w:color="auto"/>
      </w:divBdr>
    </w:div>
    <w:div w:id="870652941">
      <w:bodyDiv w:val="1"/>
      <w:marLeft w:val="0"/>
      <w:marRight w:val="0"/>
      <w:marTop w:val="0"/>
      <w:marBottom w:val="0"/>
      <w:divBdr>
        <w:top w:val="none" w:sz="0" w:space="0" w:color="auto"/>
        <w:left w:val="none" w:sz="0" w:space="0" w:color="auto"/>
        <w:bottom w:val="none" w:sz="0" w:space="0" w:color="auto"/>
        <w:right w:val="none" w:sz="0" w:space="0" w:color="auto"/>
      </w:divBdr>
    </w:div>
    <w:div w:id="874004796">
      <w:bodyDiv w:val="1"/>
      <w:marLeft w:val="0"/>
      <w:marRight w:val="0"/>
      <w:marTop w:val="0"/>
      <w:marBottom w:val="0"/>
      <w:divBdr>
        <w:top w:val="none" w:sz="0" w:space="0" w:color="auto"/>
        <w:left w:val="none" w:sz="0" w:space="0" w:color="auto"/>
        <w:bottom w:val="none" w:sz="0" w:space="0" w:color="auto"/>
        <w:right w:val="none" w:sz="0" w:space="0" w:color="auto"/>
      </w:divBdr>
    </w:div>
    <w:div w:id="874661426">
      <w:bodyDiv w:val="1"/>
      <w:marLeft w:val="0"/>
      <w:marRight w:val="0"/>
      <w:marTop w:val="0"/>
      <w:marBottom w:val="0"/>
      <w:divBdr>
        <w:top w:val="none" w:sz="0" w:space="0" w:color="auto"/>
        <w:left w:val="none" w:sz="0" w:space="0" w:color="auto"/>
        <w:bottom w:val="none" w:sz="0" w:space="0" w:color="auto"/>
        <w:right w:val="none" w:sz="0" w:space="0" w:color="auto"/>
      </w:divBdr>
    </w:div>
    <w:div w:id="876351241">
      <w:bodyDiv w:val="1"/>
      <w:marLeft w:val="0"/>
      <w:marRight w:val="0"/>
      <w:marTop w:val="0"/>
      <w:marBottom w:val="0"/>
      <w:divBdr>
        <w:top w:val="none" w:sz="0" w:space="0" w:color="auto"/>
        <w:left w:val="none" w:sz="0" w:space="0" w:color="auto"/>
        <w:bottom w:val="none" w:sz="0" w:space="0" w:color="auto"/>
        <w:right w:val="none" w:sz="0" w:space="0" w:color="auto"/>
      </w:divBdr>
    </w:div>
    <w:div w:id="876620596">
      <w:bodyDiv w:val="1"/>
      <w:marLeft w:val="0"/>
      <w:marRight w:val="0"/>
      <w:marTop w:val="0"/>
      <w:marBottom w:val="0"/>
      <w:divBdr>
        <w:top w:val="none" w:sz="0" w:space="0" w:color="auto"/>
        <w:left w:val="none" w:sz="0" w:space="0" w:color="auto"/>
        <w:bottom w:val="none" w:sz="0" w:space="0" w:color="auto"/>
        <w:right w:val="none" w:sz="0" w:space="0" w:color="auto"/>
      </w:divBdr>
    </w:div>
    <w:div w:id="879590690">
      <w:bodyDiv w:val="1"/>
      <w:marLeft w:val="0"/>
      <w:marRight w:val="0"/>
      <w:marTop w:val="0"/>
      <w:marBottom w:val="0"/>
      <w:divBdr>
        <w:top w:val="none" w:sz="0" w:space="0" w:color="auto"/>
        <w:left w:val="none" w:sz="0" w:space="0" w:color="auto"/>
        <w:bottom w:val="none" w:sz="0" w:space="0" w:color="auto"/>
        <w:right w:val="none" w:sz="0" w:space="0" w:color="auto"/>
      </w:divBdr>
    </w:div>
    <w:div w:id="879899704">
      <w:bodyDiv w:val="1"/>
      <w:marLeft w:val="0"/>
      <w:marRight w:val="0"/>
      <w:marTop w:val="0"/>
      <w:marBottom w:val="0"/>
      <w:divBdr>
        <w:top w:val="none" w:sz="0" w:space="0" w:color="auto"/>
        <w:left w:val="none" w:sz="0" w:space="0" w:color="auto"/>
        <w:bottom w:val="none" w:sz="0" w:space="0" w:color="auto"/>
        <w:right w:val="none" w:sz="0" w:space="0" w:color="auto"/>
      </w:divBdr>
    </w:div>
    <w:div w:id="892695222">
      <w:bodyDiv w:val="1"/>
      <w:marLeft w:val="0"/>
      <w:marRight w:val="0"/>
      <w:marTop w:val="0"/>
      <w:marBottom w:val="0"/>
      <w:divBdr>
        <w:top w:val="none" w:sz="0" w:space="0" w:color="auto"/>
        <w:left w:val="none" w:sz="0" w:space="0" w:color="auto"/>
        <w:bottom w:val="none" w:sz="0" w:space="0" w:color="auto"/>
        <w:right w:val="none" w:sz="0" w:space="0" w:color="auto"/>
      </w:divBdr>
    </w:div>
    <w:div w:id="895821844">
      <w:bodyDiv w:val="1"/>
      <w:marLeft w:val="0"/>
      <w:marRight w:val="0"/>
      <w:marTop w:val="0"/>
      <w:marBottom w:val="0"/>
      <w:divBdr>
        <w:top w:val="none" w:sz="0" w:space="0" w:color="auto"/>
        <w:left w:val="none" w:sz="0" w:space="0" w:color="auto"/>
        <w:bottom w:val="none" w:sz="0" w:space="0" w:color="auto"/>
        <w:right w:val="none" w:sz="0" w:space="0" w:color="auto"/>
      </w:divBdr>
    </w:div>
    <w:div w:id="903025050">
      <w:bodyDiv w:val="1"/>
      <w:marLeft w:val="0"/>
      <w:marRight w:val="0"/>
      <w:marTop w:val="0"/>
      <w:marBottom w:val="0"/>
      <w:divBdr>
        <w:top w:val="none" w:sz="0" w:space="0" w:color="auto"/>
        <w:left w:val="none" w:sz="0" w:space="0" w:color="auto"/>
        <w:bottom w:val="none" w:sz="0" w:space="0" w:color="auto"/>
        <w:right w:val="none" w:sz="0" w:space="0" w:color="auto"/>
      </w:divBdr>
    </w:div>
    <w:div w:id="919943820">
      <w:bodyDiv w:val="1"/>
      <w:marLeft w:val="0"/>
      <w:marRight w:val="0"/>
      <w:marTop w:val="0"/>
      <w:marBottom w:val="0"/>
      <w:divBdr>
        <w:top w:val="none" w:sz="0" w:space="0" w:color="auto"/>
        <w:left w:val="none" w:sz="0" w:space="0" w:color="auto"/>
        <w:bottom w:val="none" w:sz="0" w:space="0" w:color="auto"/>
        <w:right w:val="none" w:sz="0" w:space="0" w:color="auto"/>
      </w:divBdr>
    </w:div>
    <w:div w:id="931738792">
      <w:bodyDiv w:val="1"/>
      <w:marLeft w:val="0"/>
      <w:marRight w:val="0"/>
      <w:marTop w:val="0"/>
      <w:marBottom w:val="0"/>
      <w:divBdr>
        <w:top w:val="none" w:sz="0" w:space="0" w:color="auto"/>
        <w:left w:val="none" w:sz="0" w:space="0" w:color="auto"/>
        <w:bottom w:val="none" w:sz="0" w:space="0" w:color="auto"/>
        <w:right w:val="none" w:sz="0" w:space="0" w:color="auto"/>
      </w:divBdr>
    </w:div>
    <w:div w:id="932667956">
      <w:bodyDiv w:val="1"/>
      <w:marLeft w:val="0"/>
      <w:marRight w:val="0"/>
      <w:marTop w:val="0"/>
      <w:marBottom w:val="0"/>
      <w:divBdr>
        <w:top w:val="none" w:sz="0" w:space="0" w:color="auto"/>
        <w:left w:val="none" w:sz="0" w:space="0" w:color="auto"/>
        <w:bottom w:val="none" w:sz="0" w:space="0" w:color="auto"/>
        <w:right w:val="none" w:sz="0" w:space="0" w:color="auto"/>
      </w:divBdr>
    </w:div>
    <w:div w:id="933710013">
      <w:bodyDiv w:val="1"/>
      <w:marLeft w:val="0"/>
      <w:marRight w:val="0"/>
      <w:marTop w:val="0"/>
      <w:marBottom w:val="0"/>
      <w:divBdr>
        <w:top w:val="none" w:sz="0" w:space="0" w:color="auto"/>
        <w:left w:val="none" w:sz="0" w:space="0" w:color="auto"/>
        <w:bottom w:val="none" w:sz="0" w:space="0" w:color="auto"/>
        <w:right w:val="none" w:sz="0" w:space="0" w:color="auto"/>
      </w:divBdr>
    </w:div>
    <w:div w:id="935089787">
      <w:bodyDiv w:val="1"/>
      <w:marLeft w:val="0"/>
      <w:marRight w:val="0"/>
      <w:marTop w:val="0"/>
      <w:marBottom w:val="0"/>
      <w:divBdr>
        <w:top w:val="none" w:sz="0" w:space="0" w:color="auto"/>
        <w:left w:val="none" w:sz="0" w:space="0" w:color="auto"/>
        <w:bottom w:val="none" w:sz="0" w:space="0" w:color="auto"/>
        <w:right w:val="none" w:sz="0" w:space="0" w:color="auto"/>
      </w:divBdr>
    </w:div>
    <w:div w:id="936253154">
      <w:bodyDiv w:val="1"/>
      <w:marLeft w:val="0"/>
      <w:marRight w:val="0"/>
      <w:marTop w:val="0"/>
      <w:marBottom w:val="0"/>
      <w:divBdr>
        <w:top w:val="none" w:sz="0" w:space="0" w:color="auto"/>
        <w:left w:val="none" w:sz="0" w:space="0" w:color="auto"/>
        <w:bottom w:val="none" w:sz="0" w:space="0" w:color="auto"/>
        <w:right w:val="none" w:sz="0" w:space="0" w:color="auto"/>
      </w:divBdr>
    </w:div>
    <w:div w:id="938834837">
      <w:bodyDiv w:val="1"/>
      <w:marLeft w:val="0"/>
      <w:marRight w:val="0"/>
      <w:marTop w:val="0"/>
      <w:marBottom w:val="0"/>
      <w:divBdr>
        <w:top w:val="none" w:sz="0" w:space="0" w:color="auto"/>
        <w:left w:val="none" w:sz="0" w:space="0" w:color="auto"/>
        <w:bottom w:val="none" w:sz="0" w:space="0" w:color="auto"/>
        <w:right w:val="none" w:sz="0" w:space="0" w:color="auto"/>
      </w:divBdr>
    </w:div>
    <w:div w:id="938946807">
      <w:bodyDiv w:val="1"/>
      <w:marLeft w:val="0"/>
      <w:marRight w:val="0"/>
      <w:marTop w:val="0"/>
      <w:marBottom w:val="0"/>
      <w:divBdr>
        <w:top w:val="none" w:sz="0" w:space="0" w:color="auto"/>
        <w:left w:val="none" w:sz="0" w:space="0" w:color="auto"/>
        <w:bottom w:val="none" w:sz="0" w:space="0" w:color="auto"/>
        <w:right w:val="none" w:sz="0" w:space="0" w:color="auto"/>
      </w:divBdr>
    </w:div>
    <w:div w:id="946739692">
      <w:bodyDiv w:val="1"/>
      <w:marLeft w:val="0"/>
      <w:marRight w:val="0"/>
      <w:marTop w:val="0"/>
      <w:marBottom w:val="0"/>
      <w:divBdr>
        <w:top w:val="none" w:sz="0" w:space="0" w:color="auto"/>
        <w:left w:val="none" w:sz="0" w:space="0" w:color="auto"/>
        <w:bottom w:val="none" w:sz="0" w:space="0" w:color="auto"/>
        <w:right w:val="none" w:sz="0" w:space="0" w:color="auto"/>
      </w:divBdr>
    </w:div>
    <w:div w:id="949357982">
      <w:bodyDiv w:val="1"/>
      <w:marLeft w:val="0"/>
      <w:marRight w:val="0"/>
      <w:marTop w:val="0"/>
      <w:marBottom w:val="0"/>
      <w:divBdr>
        <w:top w:val="none" w:sz="0" w:space="0" w:color="auto"/>
        <w:left w:val="none" w:sz="0" w:space="0" w:color="auto"/>
        <w:bottom w:val="none" w:sz="0" w:space="0" w:color="auto"/>
        <w:right w:val="none" w:sz="0" w:space="0" w:color="auto"/>
      </w:divBdr>
    </w:div>
    <w:div w:id="951939929">
      <w:bodyDiv w:val="1"/>
      <w:marLeft w:val="0"/>
      <w:marRight w:val="0"/>
      <w:marTop w:val="0"/>
      <w:marBottom w:val="0"/>
      <w:divBdr>
        <w:top w:val="none" w:sz="0" w:space="0" w:color="auto"/>
        <w:left w:val="none" w:sz="0" w:space="0" w:color="auto"/>
        <w:bottom w:val="none" w:sz="0" w:space="0" w:color="auto"/>
        <w:right w:val="none" w:sz="0" w:space="0" w:color="auto"/>
      </w:divBdr>
    </w:div>
    <w:div w:id="953289851">
      <w:bodyDiv w:val="1"/>
      <w:marLeft w:val="0"/>
      <w:marRight w:val="0"/>
      <w:marTop w:val="0"/>
      <w:marBottom w:val="0"/>
      <w:divBdr>
        <w:top w:val="none" w:sz="0" w:space="0" w:color="auto"/>
        <w:left w:val="none" w:sz="0" w:space="0" w:color="auto"/>
        <w:bottom w:val="none" w:sz="0" w:space="0" w:color="auto"/>
        <w:right w:val="none" w:sz="0" w:space="0" w:color="auto"/>
      </w:divBdr>
    </w:div>
    <w:div w:id="956525101">
      <w:bodyDiv w:val="1"/>
      <w:marLeft w:val="0"/>
      <w:marRight w:val="0"/>
      <w:marTop w:val="0"/>
      <w:marBottom w:val="0"/>
      <w:divBdr>
        <w:top w:val="none" w:sz="0" w:space="0" w:color="auto"/>
        <w:left w:val="none" w:sz="0" w:space="0" w:color="auto"/>
        <w:bottom w:val="none" w:sz="0" w:space="0" w:color="auto"/>
        <w:right w:val="none" w:sz="0" w:space="0" w:color="auto"/>
      </w:divBdr>
    </w:div>
    <w:div w:id="956527013">
      <w:bodyDiv w:val="1"/>
      <w:marLeft w:val="0"/>
      <w:marRight w:val="0"/>
      <w:marTop w:val="0"/>
      <w:marBottom w:val="0"/>
      <w:divBdr>
        <w:top w:val="none" w:sz="0" w:space="0" w:color="auto"/>
        <w:left w:val="none" w:sz="0" w:space="0" w:color="auto"/>
        <w:bottom w:val="none" w:sz="0" w:space="0" w:color="auto"/>
        <w:right w:val="none" w:sz="0" w:space="0" w:color="auto"/>
      </w:divBdr>
    </w:div>
    <w:div w:id="962924861">
      <w:bodyDiv w:val="1"/>
      <w:marLeft w:val="0"/>
      <w:marRight w:val="0"/>
      <w:marTop w:val="0"/>
      <w:marBottom w:val="0"/>
      <w:divBdr>
        <w:top w:val="none" w:sz="0" w:space="0" w:color="auto"/>
        <w:left w:val="none" w:sz="0" w:space="0" w:color="auto"/>
        <w:bottom w:val="none" w:sz="0" w:space="0" w:color="auto"/>
        <w:right w:val="none" w:sz="0" w:space="0" w:color="auto"/>
      </w:divBdr>
    </w:div>
    <w:div w:id="965502615">
      <w:bodyDiv w:val="1"/>
      <w:marLeft w:val="0"/>
      <w:marRight w:val="0"/>
      <w:marTop w:val="0"/>
      <w:marBottom w:val="0"/>
      <w:divBdr>
        <w:top w:val="none" w:sz="0" w:space="0" w:color="auto"/>
        <w:left w:val="none" w:sz="0" w:space="0" w:color="auto"/>
        <w:bottom w:val="none" w:sz="0" w:space="0" w:color="auto"/>
        <w:right w:val="none" w:sz="0" w:space="0" w:color="auto"/>
      </w:divBdr>
    </w:div>
    <w:div w:id="967475007">
      <w:bodyDiv w:val="1"/>
      <w:marLeft w:val="0"/>
      <w:marRight w:val="0"/>
      <w:marTop w:val="0"/>
      <w:marBottom w:val="0"/>
      <w:divBdr>
        <w:top w:val="none" w:sz="0" w:space="0" w:color="auto"/>
        <w:left w:val="none" w:sz="0" w:space="0" w:color="auto"/>
        <w:bottom w:val="none" w:sz="0" w:space="0" w:color="auto"/>
        <w:right w:val="none" w:sz="0" w:space="0" w:color="auto"/>
      </w:divBdr>
    </w:div>
    <w:div w:id="974290636">
      <w:bodyDiv w:val="1"/>
      <w:marLeft w:val="0"/>
      <w:marRight w:val="0"/>
      <w:marTop w:val="0"/>
      <w:marBottom w:val="0"/>
      <w:divBdr>
        <w:top w:val="none" w:sz="0" w:space="0" w:color="auto"/>
        <w:left w:val="none" w:sz="0" w:space="0" w:color="auto"/>
        <w:bottom w:val="none" w:sz="0" w:space="0" w:color="auto"/>
        <w:right w:val="none" w:sz="0" w:space="0" w:color="auto"/>
      </w:divBdr>
    </w:div>
    <w:div w:id="995036187">
      <w:bodyDiv w:val="1"/>
      <w:marLeft w:val="0"/>
      <w:marRight w:val="0"/>
      <w:marTop w:val="0"/>
      <w:marBottom w:val="0"/>
      <w:divBdr>
        <w:top w:val="none" w:sz="0" w:space="0" w:color="auto"/>
        <w:left w:val="none" w:sz="0" w:space="0" w:color="auto"/>
        <w:bottom w:val="none" w:sz="0" w:space="0" w:color="auto"/>
        <w:right w:val="none" w:sz="0" w:space="0" w:color="auto"/>
      </w:divBdr>
    </w:div>
    <w:div w:id="995107221">
      <w:bodyDiv w:val="1"/>
      <w:marLeft w:val="0"/>
      <w:marRight w:val="0"/>
      <w:marTop w:val="0"/>
      <w:marBottom w:val="0"/>
      <w:divBdr>
        <w:top w:val="none" w:sz="0" w:space="0" w:color="auto"/>
        <w:left w:val="none" w:sz="0" w:space="0" w:color="auto"/>
        <w:bottom w:val="none" w:sz="0" w:space="0" w:color="auto"/>
        <w:right w:val="none" w:sz="0" w:space="0" w:color="auto"/>
      </w:divBdr>
    </w:div>
    <w:div w:id="999776309">
      <w:bodyDiv w:val="1"/>
      <w:marLeft w:val="0"/>
      <w:marRight w:val="0"/>
      <w:marTop w:val="0"/>
      <w:marBottom w:val="0"/>
      <w:divBdr>
        <w:top w:val="none" w:sz="0" w:space="0" w:color="auto"/>
        <w:left w:val="none" w:sz="0" w:space="0" w:color="auto"/>
        <w:bottom w:val="none" w:sz="0" w:space="0" w:color="auto"/>
        <w:right w:val="none" w:sz="0" w:space="0" w:color="auto"/>
      </w:divBdr>
    </w:div>
    <w:div w:id="1000424566">
      <w:bodyDiv w:val="1"/>
      <w:marLeft w:val="0"/>
      <w:marRight w:val="0"/>
      <w:marTop w:val="0"/>
      <w:marBottom w:val="0"/>
      <w:divBdr>
        <w:top w:val="none" w:sz="0" w:space="0" w:color="auto"/>
        <w:left w:val="none" w:sz="0" w:space="0" w:color="auto"/>
        <w:bottom w:val="none" w:sz="0" w:space="0" w:color="auto"/>
        <w:right w:val="none" w:sz="0" w:space="0" w:color="auto"/>
      </w:divBdr>
    </w:div>
    <w:div w:id="1002506479">
      <w:bodyDiv w:val="1"/>
      <w:marLeft w:val="0"/>
      <w:marRight w:val="0"/>
      <w:marTop w:val="0"/>
      <w:marBottom w:val="0"/>
      <w:divBdr>
        <w:top w:val="none" w:sz="0" w:space="0" w:color="auto"/>
        <w:left w:val="none" w:sz="0" w:space="0" w:color="auto"/>
        <w:bottom w:val="none" w:sz="0" w:space="0" w:color="auto"/>
        <w:right w:val="none" w:sz="0" w:space="0" w:color="auto"/>
      </w:divBdr>
    </w:div>
    <w:div w:id="1003170580">
      <w:bodyDiv w:val="1"/>
      <w:marLeft w:val="0"/>
      <w:marRight w:val="0"/>
      <w:marTop w:val="0"/>
      <w:marBottom w:val="0"/>
      <w:divBdr>
        <w:top w:val="none" w:sz="0" w:space="0" w:color="auto"/>
        <w:left w:val="none" w:sz="0" w:space="0" w:color="auto"/>
        <w:bottom w:val="none" w:sz="0" w:space="0" w:color="auto"/>
        <w:right w:val="none" w:sz="0" w:space="0" w:color="auto"/>
      </w:divBdr>
    </w:div>
    <w:div w:id="1004699557">
      <w:bodyDiv w:val="1"/>
      <w:marLeft w:val="0"/>
      <w:marRight w:val="0"/>
      <w:marTop w:val="0"/>
      <w:marBottom w:val="0"/>
      <w:divBdr>
        <w:top w:val="none" w:sz="0" w:space="0" w:color="auto"/>
        <w:left w:val="none" w:sz="0" w:space="0" w:color="auto"/>
        <w:bottom w:val="none" w:sz="0" w:space="0" w:color="auto"/>
        <w:right w:val="none" w:sz="0" w:space="0" w:color="auto"/>
      </w:divBdr>
    </w:div>
    <w:div w:id="1004941634">
      <w:bodyDiv w:val="1"/>
      <w:marLeft w:val="0"/>
      <w:marRight w:val="0"/>
      <w:marTop w:val="0"/>
      <w:marBottom w:val="0"/>
      <w:divBdr>
        <w:top w:val="none" w:sz="0" w:space="0" w:color="auto"/>
        <w:left w:val="none" w:sz="0" w:space="0" w:color="auto"/>
        <w:bottom w:val="none" w:sz="0" w:space="0" w:color="auto"/>
        <w:right w:val="none" w:sz="0" w:space="0" w:color="auto"/>
      </w:divBdr>
    </w:div>
    <w:div w:id="1005747383">
      <w:bodyDiv w:val="1"/>
      <w:marLeft w:val="0"/>
      <w:marRight w:val="0"/>
      <w:marTop w:val="0"/>
      <w:marBottom w:val="0"/>
      <w:divBdr>
        <w:top w:val="none" w:sz="0" w:space="0" w:color="auto"/>
        <w:left w:val="none" w:sz="0" w:space="0" w:color="auto"/>
        <w:bottom w:val="none" w:sz="0" w:space="0" w:color="auto"/>
        <w:right w:val="none" w:sz="0" w:space="0" w:color="auto"/>
      </w:divBdr>
    </w:div>
    <w:div w:id="1006204390">
      <w:bodyDiv w:val="1"/>
      <w:marLeft w:val="0"/>
      <w:marRight w:val="0"/>
      <w:marTop w:val="0"/>
      <w:marBottom w:val="0"/>
      <w:divBdr>
        <w:top w:val="none" w:sz="0" w:space="0" w:color="auto"/>
        <w:left w:val="none" w:sz="0" w:space="0" w:color="auto"/>
        <w:bottom w:val="none" w:sz="0" w:space="0" w:color="auto"/>
        <w:right w:val="none" w:sz="0" w:space="0" w:color="auto"/>
      </w:divBdr>
    </w:div>
    <w:div w:id="1007055895">
      <w:bodyDiv w:val="1"/>
      <w:marLeft w:val="0"/>
      <w:marRight w:val="0"/>
      <w:marTop w:val="0"/>
      <w:marBottom w:val="0"/>
      <w:divBdr>
        <w:top w:val="none" w:sz="0" w:space="0" w:color="auto"/>
        <w:left w:val="none" w:sz="0" w:space="0" w:color="auto"/>
        <w:bottom w:val="none" w:sz="0" w:space="0" w:color="auto"/>
        <w:right w:val="none" w:sz="0" w:space="0" w:color="auto"/>
      </w:divBdr>
    </w:div>
    <w:div w:id="1009600155">
      <w:bodyDiv w:val="1"/>
      <w:marLeft w:val="0"/>
      <w:marRight w:val="0"/>
      <w:marTop w:val="0"/>
      <w:marBottom w:val="0"/>
      <w:divBdr>
        <w:top w:val="none" w:sz="0" w:space="0" w:color="auto"/>
        <w:left w:val="none" w:sz="0" w:space="0" w:color="auto"/>
        <w:bottom w:val="none" w:sz="0" w:space="0" w:color="auto"/>
        <w:right w:val="none" w:sz="0" w:space="0" w:color="auto"/>
      </w:divBdr>
    </w:div>
    <w:div w:id="1016230733">
      <w:bodyDiv w:val="1"/>
      <w:marLeft w:val="0"/>
      <w:marRight w:val="0"/>
      <w:marTop w:val="0"/>
      <w:marBottom w:val="0"/>
      <w:divBdr>
        <w:top w:val="none" w:sz="0" w:space="0" w:color="auto"/>
        <w:left w:val="none" w:sz="0" w:space="0" w:color="auto"/>
        <w:bottom w:val="none" w:sz="0" w:space="0" w:color="auto"/>
        <w:right w:val="none" w:sz="0" w:space="0" w:color="auto"/>
      </w:divBdr>
    </w:div>
    <w:div w:id="1016661742">
      <w:bodyDiv w:val="1"/>
      <w:marLeft w:val="0"/>
      <w:marRight w:val="0"/>
      <w:marTop w:val="0"/>
      <w:marBottom w:val="0"/>
      <w:divBdr>
        <w:top w:val="none" w:sz="0" w:space="0" w:color="auto"/>
        <w:left w:val="none" w:sz="0" w:space="0" w:color="auto"/>
        <w:bottom w:val="none" w:sz="0" w:space="0" w:color="auto"/>
        <w:right w:val="none" w:sz="0" w:space="0" w:color="auto"/>
      </w:divBdr>
    </w:div>
    <w:div w:id="1020006013">
      <w:bodyDiv w:val="1"/>
      <w:marLeft w:val="0"/>
      <w:marRight w:val="0"/>
      <w:marTop w:val="0"/>
      <w:marBottom w:val="0"/>
      <w:divBdr>
        <w:top w:val="none" w:sz="0" w:space="0" w:color="auto"/>
        <w:left w:val="none" w:sz="0" w:space="0" w:color="auto"/>
        <w:bottom w:val="none" w:sz="0" w:space="0" w:color="auto"/>
        <w:right w:val="none" w:sz="0" w:space="0" w:color="auto"/>
      </w:divBdr>
    </w:div>
    <w:div w:id="1022897918">
      <w:bodyDiv w:val="1"/>
      <w:marLeft w:val="0"/>
      <w:marRight w:val="0"/>
      <w:marTop w:val="0"/>
      <w:marBottom w:val="0"/>
      <w:divBdr>
        <w:top w:val="none" w:sz="0" w:space="0" w:color="auto"/>
        <w:left w:val="none" w:sz="0" w:space="0" w:color="auto"/>
        <w:bottom w:val="none" w:sz="0" w:space="0" w:color="auto"/>
        <w:right w:val="none" w:sz="0" w:space="0" w:color="auto"/>
      </w:divBdr>
      <w:divsChild>
        <w:div w:id="1618102967">
          <w:marLeft w:val="0"/>
          <w:marRight w:val="-12345"/>
          <w:marTop w:val="0"/>
          <w:marBottom w:val="0"/>
          <w:divBdr>
            <w:top w:val="none" w:sz="0" w:space="0" w:color="auto"/>
            <w:left w:val="none" w:sz="0" w:space="0" w:color="auto"/>
            <w:bottom w:val="none" w:sz="0" w:space="0" w:color="auto"/>
            <w:right w:val="none" w:sz="0" w:space="0" w:color="auto"/>
          </w:divBdr>
        </w:div>
        <w:div w:id="1562137786">
          <w:marLeft w:val="0"/>
          <w:marRight w:val="-12345"/>
          <w:marTop w:val="0"/>
          <w:marBottom w:val="0"/>
          <w:divBdr>
            <w:top w:val="none" w:sz="0" w:space="0" w:color="auto"/>
            <w:left w:val="none" w:sz="0" w:space="0" w:color="auto"/>
            <w:bottom w:val="none" w:sz="0" w:space="0" w:color="auto"/>
            <w:right w:val="none" w:sz="0" w:space="0" w:color="auto"/>
          </w:divBdr>
        </w:div>
        <w:div w:id="357118961">
          <w:marLeft w:val="0"/>
          <w:marRight w:val="-12345"/>
          <w:marTop w:val="0"/>
          <w:marBottom w:val="0"/>
          <w:divBdr>
            <w:top w:val="none" w:sz="0" w:space="0" w:color="auto"/>
            <w:left w:val="none" w:sz="0" w:space="0" w:color="auto"/>
            <w:bottom w:val="none" w:sz="0" w:space="0" w:color="auto"/>
            <w:right w:val="none" w:sz="0" w:space="0" w:color="auto"/>
          </w:divBdr>
        </w:div>
      </w:divsChild>
    </w:div>
    <w:div w:id="1029451414">
      <w:bodyDiv w:val="1"/>
      <w:marLeft w:val="0"/>
      <w:marRight w:val="0"/>
      <w:marTop w:val="0"/>
      <w:marBottom w:val="0"/>
      <w:divBdr>
        <w:top w:val="none" w:sz="0" w:space="0" w:color="auto"/>
        <w:left w:val="none" w:sz="0" w:space="0" w:color="auto"/>
        <w:bottom w:val="none" w:sz="0" w:space="0" w:color="auto"/>
        <w:right w:val="none" w:sz="0" w:space="0" w:color="auto"/>
      </w:divBdr>
    </w:div>
    <w:div w:id="1034618544">
      <w:bodyDiv w:val="1"/>
      <w:marLeft w:val="0"/>
      <w:marRight w:val="0"/>
      <w:marTop w:val="0"/>
      <w:marBottom w:val="0"/>
      <w:divBdr>
        <w:top w:val="none" w:sz="0" w:space="0" w:color="auto"/>
        <w:left w:val="none" w:sz="0" w:space="0" w:color="auto"/>
        <w:bottom w:val="none" w:sz="0" w:space="0" w:color="auto"/>
        <w:right w:val="none" w:sz="0" w:space="0" w:color="auto"/>
      </w:divBdr>
    </w:div>
    <w:div w:id="1037393791">
      <w:bodyDiv w:val="1"/>
      <w:marLeft w:val="0"/>
      <w:marRight w:val="0"/>
      <w:marTop w:val="0"/>
      <w:marBottom w:val="0"/>
      <w:divBdr>
        <w:top w:val="none" w:sz="0" w:space="0" w:color="auto"/>
        <w:left w:val="none" w:sz="0" w:space="0" w:color="auto"/>
        <w:bottom w:val="none" w:sz="0" w:space="0" w:color="auto"/>
        <w:right w:val="none" w:sz="0" w:space="0" w:color="auto"/>
      </w:divBdr>
    </w:div>
    <w:div w:id="1044674928">
      <w:bodyDiv w:val="1"/>
      <w:marLeft w:val="0"/>
      <w:marRight w:val="0"/>
      <w:marTop w:val="0"/>
      <w:marBottom w:val="0"/>
      <w:divBdr>
        <w:top w:val="none" w:sz="0" w:space="0" w:color="auto"/>
        <w:left w:val="none" w:sz="0" w:space="0" w:color="auto"/>
        <w:bottom w:val="none" w:sz="0" w:space="0" w:color="auto"/>
        <w:right w:val="none" w:sz="0" w:space="0" w:color="auto"/>
      </w:divBdr>
    </w:div>
    <w:div w:id="1045569419">
      <w:bodyDiv w:val="1"/>
      <w:marLeft w:val="0"/>
      <w:marRight w:val="0"/>
      <w:marTop w:val="0"/>
      <w:marBottom w:val="0"/>
      <w:divBdr>
        <w:top w:val="none" w:sz="0" w:space="0" w:color="auto"/>
        <w:left w:val="none" w:sz="0" w:space="0" w:color="auto"/>
        <w:bottom w:val="none" w:sz="0" w:space="0" w:color="auto"/>
        <w:right w:val="none" w:sz="0" w:space="0" w:color="auto"/>
      </w:divBdr>
    </w:div>
    <w:div w:id="1048534036">
      <w:bodyDiv w:val="1"/>
      <w:marLeft w:val="0"/>
      <w:marRight w:val="0"/>
      <w:marTop w:val="0"/>
      <w:marBottom w:val="0"/>
      <w:divBdr>
        <w:top w:val="none" w:sz="0" w:space="0" w:color="auto"/>
        <w:left w:val="none" w:sz="0" w:space="0" w:color="auto"/>
        <w:bottom w:val="none" w:sz="0" w:space="0" w:color="auto"/>
        <w:right w:val="none" w:sz="0" w:space="0" w:color="auto"/>
      </w:divBdr>
    </w:div>
    <w:div w:id="1048606125">
      <w:bodyDiv w:val="1"/>
      <w:marLeft w:val="0"/>
      <w:marRight w:val="0"/>
      <w:marTop w:val="0"/>
      <w:marBottom w:val="0"/>
      <w:divBdr>
        <w:top w:val="none" w:sz="0" w:space="0" w:color="auto"/>
        <w:left w:val="none" w:sz="0" w:space="0" w:color="auto"/>
        <w:bottom w:val="none" w:sz="0" w:space="0" w:color="auto"/>
        <w:right w:val="none" w:sz="0" w:space="0" w:color="auto"/>
      </w:divBdr>
    </w:div>
    <w:div w:id="1050346221">
      <w:bodyDiv w:val="1"/>
      <w:marLeft w:val="0"/>
      <w:marRight w:val="0"/>
      <w:marTop w:val="0"/>
      <w:marBottom w:val="0"/>
      <w:divBdr>
        <w:top w:val="none" w:sz="0" w:space="0" w:color="auto"/>
        <w:left w:val="none" w:sz="0" w:space="0" w:color="auto"/>
        <w:bottom w:val="none" w:sz="0" w:space="0" w:color="auto"/>
        <w:right w:val="none" w:sz="0" w:space="0" w:color="auto"/>
      </w:divBdr>
    </w:div>
    <w:div w:id="1050617961">
      <w:bodyDiv w:val="1"/>
      <w:marLeft w:val="0"/>
      <w:marRight w:val="0"/>
      <w:marTop w:val="0"/>
      <w:marBottom w:val="0"/>
      <w:divBdr>
        <w:top w:val="none" w:sz="0" w:space="0" w:color="auto"/>
        <w:left w:val="none" w:sz="0" w:space="0" w:color="auto"/>
        <w:bottom w:val="none" w:sz="0" w:space="0" w:color="auto"/>
        <w:right w:val="none" w:sz="0" w:space="0" w:color="auto"/>
      </w:divBdr>
    </w:div>
    <w:div w:id="1056274563">
      <w:bodyDiv w:val="1"/>
      <w:marLeft w:val="0"/>
      <w:marRight w:val="0"/>
      <w:marTop w:val="0"/>
      <w:marBottom w:val="0"/>
      <w:divBdr>
        <w:top w:val="none" w:sz="0" w:space="0" w:color="auto"/>
        <w:left w:val="none" w:sz="0" w:space="0" w:color="auto"/>
        <w:bottom w:val="none" w:sz="0" w:space="0" w:color="auto"/>
        <w:right w:val="none" w:sz="0" w:space="0" w:color="auto"/>
      </w:divBdr>
    </w:div>
    <w:div w:id="1057581890">
      <w:bodyDiv w:val="1"/>
      <w:marLeft w:val="0"/>
      <w:marRight w:val="0"/>
      <w:marTop w:val="0"/>
      <w:marBottom w:val="0"/>
      <w:divBdr>
        <w:top w:val="none" w:sz="0" w:space="0" w:color="auto"/>
        <w:left w:val="none" w:sz="0" w:space="0" w:color="auto"/>
        <w:bottom w:val="none" w:sz="0" w:space="0" w:color="auto"/>
        <w:right w:val="none" w:sz="0" w:space="0" w:color="auto"/>
      </w:divBdr>
    </w:div>
    <w:div w:id="1061176216">
      <w:bodyDiv w:val="1"/>
      <w:marLeft w:val="0"/>
      <w:marRight w:val="0"/>
      <w:marTop w:val="0"/>
      <w:marBottom w:val="0"/>
      <w:divBdr>
        <w:top w:val="none" w:sz="0" w:space="0" w:color="auto"/>
        <w:left w:val="none" w:sz="0" w:space="0" w:color="auto"/>
        <w:bottom w:val="none" w:sz="0" w:space="0" w:color="auto"/>
        <w:right w:val="none" w:sz="0" w:space="0" w:color="auto"/>
      </w:divBdr>
    </w:div>
    <w:div w:id="1062289797">
      <w:bodyDiv w:val="1"/>
      <w:marLeft w:val="0"/>
      <w:marRight w:val="0"/>
      <w:marTop w:val="0"/>
      <w:marBottom w:val="0"/>
      <w:divBdr>
        <w:top w:val="none" w:sz="0" w:space="0" w:color="auto"/>
        <w:left w:val="none" w:sz="0" w:space="0" w:color="auto"/>
        <w:bottom w:val="none" w:sz="0" w:space="0" w:color="auto"/>
        <w:right w:val="none" w:sz="0" w:space="0" w:color="auto"/>
      </w:divBdr>
    </w:div>
    <w:div w:id="1063798164">
      <w:bodyDiv w:val="1"/>
      <w:marLeft w:val="0"/>
      <w:marRight w:val="0"/>
      <w:marTop w:val="0"/>
      <w:marBottom w:val="0"/>
      <w:divBdr>
        <w:top w:val="none" w:sz="0" w:space="0" w:color="auto"/>
        <w:left w:val="none" w:sz="0" w:space="0" w:color="auto"/>
        <w:bottom w:val="none" w:sz="0" w:space="0" w:color="auto"/>
        <w:right w:val="none" w:sz="0" w:space="0" w:color="auto"/>
      </w:divBdr>
    </w:div>
    <w:div w:id="1065569359">
      <w:bodyDiv w:val="1"/>
      <w:marLeft w:val="0"/>
      <w:marRight w:val="0"/>
      <w:marTop w:val="0"/>
      <w:marBottom w:val="0"/>
      <w:divBdr>
        <w:top w:val="none" w:sz="0" w:space="0" w:color="auto"/>
        <w:left w:val="none" w:sz="0" w:space="0" w:color="auto"/>
        <w:bottom w:val="none" w:sz="0" w:space="0" w:color="auto"/>
        <w:right w:val="none" w:sz="0" w:space="0" w:color="auto"/>
      </w:divBdr>
    </w:div>
    <w:div w:id="1067921664">
      <w:bodyDiv w:val="1"/>
      <w:marLeft w:val="0"/>
      <w:marRight w:val="0"/>
      <w:marTop w:val="0"/>
      <w:marBottom w:val="0"/>
      <w:divBdr>
        <w:top w:val="none" w:sz="0" w:space="0" w:color="auto"/>
        <w:left w:val="none" w:sz="0" w:space="0" w:color="auto"/>
        <w:bottom w:val="none" w:sz="0" w:space="0" w:color="auto"/>
        <w:right w:val="none" w:sz="0" w:space="0" w:color="auto"/>
      </w:divBdr>
    </w:div>
    <w:div w:id="1068453037">
      <w:bodyDiv w:val="1"/>
      <w:marLeft w:val="0"/>
      <w:marRight w:val="0"/>
      <w:marTop w:val="0"/>
      <w:marBottom w:val="0"/>
      <w:divBdr>
        <w:top w:val="none" w:sz="0" w:space="0" w:color="auto"/>
        <w:left w:val="none" w:sz="0" w:space="0" w:color="auto"/>
        <w:bottom w:val="none" w:sz="0" w:space="0" w:color="auto"/>
        <w:right w:val="none" w:sz="0" w:space="0" w:color="auto"/>
      </w:divBdr>
    </w:div>
    <w:div w:id="1081566686">
      <w:bodyDiv w:val="1"/>
      <w:marLeft w:val="0"/>
      <w:marRight w:val="0"/>
      <w:marTop w:val="0"/>
      <w:marBottom w:val="0"/>
      <w:divBdr>
        <w:top w:val="none" w:sz="0" w:space="0" w:color="auto"/>
        <w:left w:val="none" w:sz="0" w:space="0" w:color="auto"/>
        <w:bottom w:val="none" w:sz="0" w:space="0" w:color="auto"/>
        <w:right w:val="none" w:sz="0" w:space="0" w:color="auto"/>
      </w:divBdr>
    </w:div>
    <w:div w:id="1085103058">
      <w:bodyDiv w:val="1"/>
      <w:marLeft w:val="0"/>
      <w:marRight w:val="0"/>
      <w:marTop w:val="0"/>
      <w:marBottom w:val="0"/>
      <w:divBdr>
        <w:top w:val="none" w:sz="0" w:space="0" w:color="auto"/>
        <w:left w:val="none" w:sz="0" w:space="0" w:color="auto"/>
        <w:bottom w:val="none" w:sz="0" w:space="0" w:color="auto"/>
        <w:right w:val="none" w:sz="0" w:space="0" w:color="auto"/>
      </w:divBdr>
    </w:div>
    <w:div w:id="1093822571">
      <w:bodyDiv w:val="1"/>
      <w:marLeft w:val="0"/>
      <w:marRight w:val="0"/>
      <w:marTop w:val="0"/>
      <w:marBottom w:val="0"/>
      <w:divBdr>
        <w:top w:val="none" w:sz="0" w:space="0" w:color="auto"/>
        <w:left w:val="none" w:sz="0" w:space="0" w:color="auto"/>
        <w:bottom w:val="none" w:sz="0" w:space="0" w:color="auto"/>
        <w:right w:val="none" w:sz="0" w:space="0" w:color="auto"/>
      </w:divBdr>
    </w:div>
    <w:div w:id="1096942238">
      <w:bodyDiv w:val="1"/>
      <w:marLeft w:val="0"/>
      <w:marRight w:val="0"/>
      <w:marTop w:val="0"/>
      <w:marBottom w:val="0"/>
      <w:divBdr>
        <w:top w:val="none" w:sz="0" w:space="0" w:color="auto"/>
        <w:left w:val="none" w:sz="0" w:space="0" w:color="auto"/>
        <w:bottom w:val="none" w:sz="0" w:space="0" w:color="auto"/>
        <w:right w:val="none" w:sz="0" w:space="0" w:color="auto"/>
      </w:divBdr>
    </w:div>
    <w:div w:id="1100419602">
      <w:bodyDiv w:val="1"/>
      <w:marLeft w:val="0"/>
      <w:marRight w:val="0"/>
      <w:marTop w:val="0"/>
      <w:marBottom w:val="0"/>
      <w:divBdr>
        <w:top w:val="none" w:sz="0" w:space="0" w:color="auto"/>
        <w:left w:val="none" w:sz="0" w:space="0" w:color="auto"/>
        <w:bottom w:val="none" w:sz="0" w:space="0" w:color="auto"/>
        <w:right w:val="none" w:sz="0" w:space="0" w:color="auto"/>
      </w:divBdr>
    </w:div>
    <w:div w:id="1106462235">
      <w:bodyDiv w:val="1"/>
      <w:marLeft w:val="0"/>
      <w:marRight w:val="0"/>
      <w:marTop w:val="0"/>
      <w:marBottom w:val="0"/>
      <w:divBdr>
        <w:top w:val="none" w:sz="0" w:space="0" w:color="auto"/>
        <w:left w:val="none" w:sz="0" w:space="0" w:color="auto"/>
        <w:bottom w:val="none" w:sz="0" w:space="0" w:color="auto"/>
        <w:right w:val="none" w:sz="0" w:space="0" w:color="auto"/>
      </w:divBdr>
    </w:div>
    <w:div w:id="1111629000">
      <w:bodyDiv w:val="1"/>
      <w:marLeft w:val="0"/>
      <w:marRight w:val="0"/>
      <w:marTop w:val="0"/>
      <w:marBottom w:val="0"/>
      <w:divBdr>
        <w:top w:val="none" w:sz="0" w:space="0" w:color="auto"/>
        <w:left w:val="none" w:sz="0" w:space="0" w:color="auto"/>
        <w:bottom w:val="none" w:sz="0" w:space="0" w:color="auto"/>
        <w:right w:val="none" w:sz="0" w:space="0" w:color="auto"/>
      </w:divBdr>
    </w:div>
    <w:div w:id="1113522419">
      <w:bodyDiv w:val="1"/>
      <w:marLeft w:val="0"/>
      <w:marRight w:val="0"/>
      <w:marTop w:val="0"/>
      <w:marBottom w:val="0"/>
      <w:divBdr>
        <w:top w:val="none" w:sz="0" w:space="0" w:color="auto"/>
        <w:left w:val="none" w:sz="0" w:space="0" w:color="auto"/>
        <w:bottom w:val="none" w:sz="0" w:space="0" w:color="auto"/>
        <w:right w:val="none" w:sz="0" w:space="0" w:color="auto"/>
      </w:divBdr>
    </w:div>
    <w:div w:id="1115908129">
      <w:bodyDiv w:val="1"/>
      <w:marLeft w:val="0"/>
      <w:marRight w:val="0"/>
      <w:marTop w:val="0"/>
      <w:marBottom w:val="0"/>
      <w:divBdr>
        <w:top w:val="none" w:sz="0" w:space="0" w:color="auto"/>
        <w:left w:val="none" w:sz="0" w:space="0" w:color="auto"/>
        <w:bottom w:val="none" w:sz="0" w:space="0" w:color="auto"/>
        <w:right w:val="none" w:sz="0" w:space="0" w:color="auto"/>
      </w:divBdr>
    </w:div>
    <w:div w:id="1116870697">
      <w:bodyDiv w:val="1"/>
      <w:marLeft w:val="0"/>
      <w:marRight w:val="0"/>
      <w:marTop w:val="0"/>
      <w:marBottom w:val="0"/>
      <w:divBdr>
        <w:top w:val="none" w:sz="0" w:space="0" w:color="auto"/>
        <w:left w:val="none" w:sz="0" w:space="0" w:color="auto"/>
        <w:bottom w:val="none" w:sz="0" w:space="0" w:color="auto"/>
        <w:right w:val="none" w:sz="0" w:space="0" w:color="auto"/>
      </w:divBdr>
    </w:div>
    <w:div w:id="1119375752">
      <w:bodyDiv w:val="1"/>
      <w:marLeft w:val="0"/>
      <w:marRight w:val="0"/>
      <w:marTop w:val="0"/>
      <w:marBottom w:val="0"/>
      <w:divBdr>
        <w:top w:val="none" w:sz="0" w:space="0" w:color="auto"/>
        <w:left w:val="none" w:sz="0" w:space="0" w:color="auto"/>
        <w:bottom w:val="none" w:sz="0" w:space="0" w:color="auto"/>
        <w:right w:val="none" w:sz="0" w:space="0" w:color="auto"/>
      </w:divBdr>
    </w:div>
    <w:div w:id="1124932704">
      <w:bodyDiv w:val="1"/>
      <w:marLeft w:val="0"/>
      <w:marRight w:val="0"/>
      <w:marTop w:val="0"/>
      <w:marBottom w:val="0"/>
      <w:divBdr>
        <w:top w:val="none" w:sz="0" w:space="0" w:color="auto"/>
        <w:left w:val="none" w:sz="0" w:space="0" w:color="auto"/>
        <w:bottom w:val="none" w:sz="0" w:space="0" w:color="auto"/>
        <w:right w:val="none" w:sz="0" w:space="0" w:color="auto"/>
      </w:divBdr>
    </w:div>
    <w:div w:id="1126195397">
      <w:bodyDiv w:val="1"/>
      <w:marLeft w:val="0"/>
      <w:marRight w:val="0"/>
      <w:marTop w:val="0"/>
      <w:marBottom w:val="0"/>
      <w:divBdr>
        <w:top w:val="none" w:sz="0" w:space="0" w:color="auto"/>
        <w:left w:val="none" w:sz="0" w:space="0" w:color="auto"/>
        <w:bottom w:val="none" w:sz="0" w:space="0" w:color="auto"/>
        <w:right w:val="none" w:sz="0" w:space="0" w:color="auto"/>
      </w:divBdr>
    </w:div>
    <w:div w:id="1129781963">
      <w:bodyDiv w:val="1"/>
      <w:marLeft w:val="0"/>
      <w:marRight w:val="0"/>
      <w:marTop w:val="0"/>
      <w:marBottom w:val="0"/>
      <w:divBdr>
        <w:top w:val="none" w:sz="0" w:space="0" w:color="auto"/>
        <w:left w:val="none" w:sz="0" w:space="0" w:color="auto"/>
        <w:bottom w:val="none" w:sz="0" w:space="0" w:color="auto"/>
        <w:right w:val="none" w:sz="0" w:space="0" w:color="auto"/>
      </w:divBdr>
    </w:div>
    <w:div w:id="1130585483">
      <w:bodyDiv w:val="1"/>
      <w:marLeft w:val="0"/>
      <w:marRight w:val="0"/>
      <w:marTop w:val="0"/>
      <w:marBottom w:val="0"/>
      <w:divBdr>
        <w:top w:val="none" w:sz="0" w:space="0" w:color="auto"/>
        <w:left w:val="none" w:sz="0" w:space="0" w:color="auto"/>
        <w:bottom w:val="none" w:sz="0" w:space="0" w:color="auto"/>
        <w:right w:val="none" w:sz="0" w:space="0" w:color="auto"/>
      </w:divBdr>
    </w:div>
    <w:div w:id="1134062137">
      <w:bodyDiv w:val="1"/>
      <w:marLeft w:val="0"/>
      <w:marRight w:val="0"/>
      <w:marTop w:val="0"/>
      <w:marBottom w:val="0"/>
      <w:divBdr>
        <w:top w:val="none" w:sz="0" w:space="0" w:color="auto"/>
        <w:left w:val="none" w:sz="0" w:space="0" w:color="auto"/>
        <w:bottom w:val="none" w:sz="0" w:space="0" w:color="auto"/>
        <w:right w:val="none" w:sz="0" w:space="0" w:color="auto"/>
      </w:divBdr>
    </w:div>
    <w:div w:id="1136607350">
      <w:bodyDiv w:val="1"/>
      <w:marLeft w:val="0"/>
      <w:marRight w:val="0"/>
      <w:marTop w:val="0"/>
      <w:marBottom w:val="0"/>
      <w:divBdr>
        <w:top w:val="none" w:sz="0" w:space="0" w:color="auto"/>
        <w:left w:val="none" w:sz="0" w:space="0" w:color="auto"/>
        <w:bottom w:val="none" w:sz="0" w:space="0" w:color="auto"/>
        <w:right w:val="none" w:sz="0" w:space="0" w:color="auto"/>
      </w:divBdr>
    </w:div>
    <w:div w:id="1139424658">
      <w:bodyDiv w:val="1"/>
      <w:marLeft w:val="0"/>
      <w:marRight w:val="0"/>
      <w:marTop w:val="0"/>
      <w:marBottom w:val="0"/>
      <w:divBdr>
        <w:top w:val="none" w:sz="0" w:space="0" w:color="auto"/>
        <w:left w:val="none" w:sz="0" w:space="0" w:color="auto"/>
        <w:bottom w:val="none" w:sz="0" w:space="0" w:color="auto"/>
        <w:right w:val="none" w:sz="0" w:space="0" w:color="auto"/>
      </w:divBdr>
    </w:div>
    <w:div w:id="1144471320">
      <w:bodyDiv w:val="1"/>
      <w:marLeft w:val="0"/>
      <w:marRight w:val="0"/>
      <w:marTop w:val="0"/>
      <w:marBottom w:val="0"/>
      <w:divBdr>
        <w:top w:val="none" w:sz="0" w:space="0" w:color="auto"/>
        <w:left w:val="none" w:sz="0" w:space="0" w:color="auto"/>
        <w:bottom w:val="none" w:sz="0" w:space="0" w:color="auto"/>
        <w:right w:val="none" w:sz="0" w:space="0" w:color="auto"/>
      </w:divBdr>
    </w:div>
    <w:div w:id="1147895491">
      <w:bodyDiv w:val="1"/>
      <w:marLeft w:val="0"/>
      <w:marRight w:val="0"/>
      <w:marTop w:val="0"/>
      <w:marBottom w:val="0"/>
      <w:divBdr>
        <w:top w:val="none" w:sz="0" w:space="0" w:color="auto"/>
        <w:left w:val="none" w:sz="0" w:space="0" w:color="auto"/>
        <w:bottom w:val="none" w:sz="0" w:space="0" w:color="auto"/>
        <w:right w:val="none" w:sz="0" w:space="0" w:color="auto"/>
      </w:divBdr>
    </w:div>
    <w:div w:id="1152211421">
      <w:bodyDiv w:val="1"/>
      <w:marLeft w:val="0"/>
      <w:marRight w:val="0"/>
      <w:marTop w:val="0"/>
      <w:marBottom w:val="0"/>
      <w:divBdr>
        <w:top w:val="none" w:sz="0" w:space="0" w:color="auto"/>
        <w:left w:val="none" w:sz="0" w:space="0" w:color="auto"/>
        <w:bottom w:val="none" w:sz="0" w:space="0" w:color="auto"/>
        <w:right w:val="none" w:sz="0" w:space="0" w:color="auto"/>
      </w:divBdr>
    </w:div>
    <w:div w:id="1164511185">
      <w:bodyDiv w:val="1"/>
      <w:marLeft w:val="0"/>
      <w:marRight w:val="0"/>
      <w:marTop w:val="0"/>
      <w:marBottom w:val="0"/>
      <w:divBdr>
        <w:top w:val="none" w:sz="0" w:space="0" w:color="auto"/>
        <w:left w:val="none" w:sz="0" w:space="0" w:color="auto"/>
        <w:bottom w:val="none" w:sz="0" w:space="0" w:color="auto"/>
        <w:right w:val="none" w:sz="0" w:space="0" w:color="auto"/>
      </w:divBdr>
    </w:div>
    <w:div w:id="1166016879">
      <w:bodyDiv w:val="1"/>
      <w:marLeft w:val="0"/>
      <w:marRight w:val="0"/>
      <w:marTop w:val="0"/>
      <w:marBottom w:val="0"/>
      <w:divBdr>
        <w:top w:val="none" w:sz="0" w:space="0" w:color="auto"/>
        <w:left w:val="none" w:sz="0" w:space="0" w:color="auto"/>
        <w:bottom w:val="none" w:sz="0" w:space="0" w:color="auto"/>
        <w:right w:val="none" w:sz="0" w:space="0" w:color="auto"/>
      </w:divBdr>
    </w:div>
    <w:div w:id="1166214508">
      <w:bodyDiv w:val="1"/>
      <w:marLeft w:val="0"/>
      <w:marRight w:val="0"/>
      <w:marTop w:val="0"/>
      <w:marBottom w:val="0"/>
      <w:divBdr>
        <w:top w:val="none" w:sz="0" w:space="0" w:color="auto"/>
        <w:left w:val="none" w:sz="0" w:space="0" w:color="auto"/>
        <w:bottom w:val="none" w:sz="0" w:space="0" w:color="auto"/>
        <w:right w:val="none" w:sz="0" w:space="0" w:color="auto"/>
      </w:divBdr>
    </w:div>
    <w:div w:id="1169833376">
      <w:bodyDiv w:val="1"/>
      <w:marLeft w:val="0"/>
      <w:marRight w:val="0"/>
      <w:marTop w:val="0"/>
      <w:marBottom w:val="0"/>
      <w:divBdr>
        <w:top w:val="none" w:sz="0" w:space="0" w:color="auto"/>
        <w:left w:val="none" w:sz="0" w:space="0" w:color="auto"/>
        <w:bottom w:val="none" w:sz="0" w:space="0" w:color="auto"/>
        <w:right w:val="none" w:sz="0" w:space="0" w:color="auto"/>
      </w:divBdr>
    </w:div>
    <w:div w:id="1170749915">
      <w:bodyDiv w:val="1"/>
      <w:marLeft w:val="0"/>
      <w:marRight w:val="0"/>
      <w:marTop w:val="0"/>
      <w:marBottom w:val="0"/>
      <w:divBdr>
        <w:top w:val="none" w:sz="0" w:space="0" w:color="auto"/>
        <w:left w:val="none" w:sz="0" w:space="0" w:color="auto"/>
        <w:bottom w:val="none" w:sz="0" w:space="0" w:color="auto"/>
        <w:right w:val="none" w:sz="0" w:space="0" w:color="auto"/>
      </w:divBdr>
    </w:div>
    <w:div w:id="1171599547">
      <w:bodyDiv w:val="1"/>
      <w:marLeft w:val="0"/>
      <w:marRight w:val="0"/>
      <w:marTop w:val="0"/>
      <w:marBottom w:val="0"/>
      <w:divBdr>
        <w:top w:val="none" w:sz="0" w:space="0" w:color="auto"/>
        <w:left w:val="none" w:sz="0" w:space="0" w:color="auto"/>
        <w:bottom w:val="none" w:sz="0" w:space="0" w:color="auto"/>
        <w:right w:val="none" w:sz="0" w:space="0" w:color="auto"/>
      </w:divBdr>
    </w:div>
    <w:div w:id="1173640795">
      <w:bodyDiv w:val="1"/>
      <w:marLeft w:val="0"/>
      <w:marRight w:val="0"/>
      <w:marTop w:val="0"/>
      <w:marBottom w:val="0"/>
      <w:divBdr>
        <w:top w:val="none" w:sz="0" w:space="0" w:color="auto"/>
        <w:left w:val="none" w:sz="0" w:space="0" w:color="auto"/>
        <w:bottom w:val="none" w:sz="0" w:space="0" w:color="auto"/>
        <w:right w:val="none" w:sz="0" w:space="0" w:color="auto"/>
      </w:divBdr>
    </w:div>
    <w:div w:id="1173884906">
      <w:bodyDiv w:val="1"/>
      <w:marLeft w:val="0"/>
      <w:marRight w:val="0"/>
      <w:marTop w:val="0"/>
      <w:marBottom w:val="0"/>
      <w:divBdr>
        <w:top w:val="none" w:sz="0" w:space="0" w:color="auto"/>
        <w:left w:val="none" w:sz="0" w:space="0" w:color="auto"/>
        <w:bottom w:val="none" w:sz="0" w:space="0" w:color="auto"/>
        <w:right w:val="none" w:sz="0" w:space="0" w:color="auto"/>
      </w:divBdr>
    </w:div>
    <w:div w:id="1176534330">
      <w:bodyDiv w:val="1"/>
      <w:marLeft w:val="0"/>
      <w:marRight w:val="0"/>
      <w:marTop w:val="0"/>
      <w:marBottom w:val="0"/>
      <w:divBdr>
        <w:top w:val="none" w:sz="0" w:space="0" w:color="auto"/>
        <w:left w:val="none" w:sz="0" w:space="0" w:color="auto"/>
        <w:bottom w:val="none" w:sz="0" w:space="0" w:color="auto"/>
        <w:right w:val="none" w:sz="0" w:space="0" w:color="auto"/>
      </w:divBdr>
    </w:div>
    <w:div w:id="1177580395">
      <w:bodyDiv w:val="1"/>
      <w:marLeft w:val="0"/>
      <w:marRight w:val="0"/>
      <w:marTop w:val="0"/>
      <w:marBottom w:val="0"/>
      <w:divBdr>
        <w:top w:val="none" w:sz="0" w:space="0" w:color="auto"/>
        <w:left w:val="none" w:sz="0" w:space="0" w:color="auto"/>
        <w:bottom w:val="none" w:sz="0" w:space="0" w:color="auto"/>
        <w:right w:val="none" w:sz="0" w:space="0" w:color="auto"/>
      </w:divBdr>
    </w:div>
    <w:div w:id="1179350434">
      <w:bodyDiv w:val="1"/>
      <w:marLeft w:val="0"/>
      <w:marRight w:val="0"/>
      <w:marTop w:val="0"/>
      <w:marBottom w:val="0"/>
      <w:divBdr>
        <w:top w:val="none" w:sz="0" w:space="0" w:color="auto"/>
        <w:left w:val="none" w:sz="0" w:space="0" w:color="auto"/>
        <w:bottom w:val="none" w:sz="0" w:space="0" w:color="auto"/>
        <w:right w:val="none" w:sz="0" w:space="0" w:color="auto"/>
      </w:divBdr>
    </w:div>
    <w:div w:id="1180119554">
      <w:bodyDiv w:val="1"/>
      <w:marLeft w:val="0"/>
      <w:marRight w:val="0"/>
      <w:marTop w:val="0"/>
      <w:marBottom w:val="0"/>
      <w:divBdr>
        <w:top w:val="none" w:sz="0" w:space="0" w:color="auto"/>
        <w:left w:val="none" w:sz="0" w:space="0" w:color="auto"/>
        <w:bottom w:val="none" w:sz="0" w:space="0" w:color="auto"/>
        <w:right w:val="none" w:sz="0" w:space="0" w:color="auto"/>
      </w:divBdr>
    </w:div>
    <w:div w:id="1181507480">
      <w:bodyDiv w:val="1"/>
      <w:marLeft w:val="0"/>
      <w:marRight w:val="0"/>
      <w:marTop w:val="0"/>
      <w:marBottom w:val="0"/>
      <w:divBdr>
        <w:top w:val="none" w:sz="0" w:space="0" w:color="auto"/>
        <w:left w:val="none" w:sz="0" w:space="0" w:color="auto"/>
        <w:bottom w:val="none" w:sz="0" w:space="0" w:color="auto"/>
        <w:right w:val="none" w:sz="0" w:space="0" w:color="auto"/>
      </w:divBdr>
    </w:div>
    <w:div w:id="1183284839">
      <w:bodyDiv w:val="1"/>
      <w:marLeft w:val="0"/>
      <w:marRight w:val="0"/>
      <w:marTop w:val="0"/>
      <w:marBottom w:val="0"/>
      <w:divBdr>
        <w:top w:val="none" w:sz="0" w:space="0" w:color="auto"/>
        <w:left w:val="none" w:sz="0" w:space="0" w:color="auto"/>
        <w:bottom w:val="none" w:sz="0" w:space="0" w:color="auto"/>
        <w:right w:val="none" w:sz="0" w:space="0" w:color="auto"/>
      </w:divBdr>
    </w:div>
    <w:div w:id="1183319790">
      <w:bodyDiv w:val="1"/>
      <w:marLeft w:val="0"/>
      <w:marRight w:val="0"/>
      <w:marTop w:val="0"/>
      <w:marBottom w:val="0"/>
      <w:divBdr>
        <w:top w:val="none" w:sz="0" w:space="0" w:color="auto"/>
        <w:left w:val="none" w:sz="0" w:space="0" w:color="auto"/>
        <w:bottom w:val="none" w:sz="0" w:space="0" w:color="auto"/>
        <w:right w:val="none" w:sz="0" w:space="0" w:color="auto"/>
      </w:divBdr>
    </w:div>
    <w:div w:id="1186333239">
      <w:bodyDiv w:val="1"/>
      <w:marLeft w:val="0"/>
      <w:marRight w:val="0"/>
      <w:marTop w:val="0"/>
      <w:marBottom w:val="0"/>
      <w:divBdr>
        <w:top w:val="none" w:sz="0" w:space="0" w:color="auto"/>
        <w:left w:val="none" w:sz="0" w:space="0" w:color="auto"/>
        <w:bottom w:val="none" w:sz="0" w:space="0" w:color="auto"/>
        <w:right w:val="none" w:sz="0" w:space="0" w:color="auto"/>
      </w:divBdr>
    </w:div>
    <w:div w:id="1191070367">
      <w:bodyDiv w:val="1"/>
      <w:marLeft w:val="0"/>
      <w:marRight w:val="0"/>
      <w:marTop w:val="0"/>
      <w:marBottom w:val="0"/>
      <w:divBdr>
        <w:top w:val="none" w:sz="0" w:space="0" w:color="auto"/>
        <w:left w:val="none" w:sz="0" w:space="0" w:color="auto"/>
        <w:bottom w:val="none" w:sz="0" w:space="0" w:color="auto"/>
        <w:right w:val="none" w:sz="0" w:space="0" w:color="auto"/>
      </w:divBdr>
    </w:div>
    <w:div w:id="1200166254">
      <w:bodyDiv w:val="1"/>
      <w:marLeft w:val="0"/>
      <w:marRight w:val="0"/>
      <w:marTop w:val="0"/>
      <w:marBottom w:val="0"/>
      <w:divBdr>
        <w:top w:val="none" w:sz="0" w:space="0" w:color="auto"/>
        <w:left w:val="none" w:sz="0" w:space="0" w:color="auto"/>
        <w:bottom w:val="none" w:sz="0" w:space="0" w:color="auto"/>
        <w:right w:val="none" w:sz="0" w:space="0" w:color="auto"/>
      </w:divBdr>
    </w:div>
    <w:div w:id="1200825837">
      <w:bodyDiv w:val="1"/>
      <w:marLeft w:val="0"/>
      <w:marRight w:val="0"/>
      <w:marTop w:val="0"/>
      <w:marBottom w:val="0"/>
      <w:divBdr>
        <w:top w:val="none" w:sz="0" w:space="0" w:color="auto"/>
        <w:left w:val="none" w:sz="0" w:space="0" w:color="auto"/>
        <w:bottom w:val="none" w:sz="0" w:space="0" w:color="auto"/>
        <w:right w:val="none" w:sz="0" w:space="0" w:color="auto"/>
      </w:divBdr>
    </w:div>
    <w:div w:id="1201817590">
      <w:bodyDiv w:val="1"/>
      <w:marLeft w:val="0"/>
      <w:marRight w:val="0"/>
      <w:marTop w:val="0"/>
      <w:marBottom w:val="0"/>
      <w:divBdr>
        <w:top w:val="none" w:sz="0" w:space="0" w:color="auto"/>
        <w:left w:val="none" w:sz="0" w:space="0" w:color="auto"/>
        <w:bottom w:val="none" w:sz="0" w:space="0" w:color="auto"/>
        <w:right w:val="none" w:sz="0" w:space="0" w:color="auto"/>
      </w:divBdr>
    </w:div>
    <w:div w:id="1202979229">
      <w:bodyDiv w:val="1"/>
      <w:marLeft w:val="0"/>
      <w:marRight w:val="0"/>
      <w:marTop w:val="0"/>
      <w:marBottom w:val="0"/>
      <w:divBdr>
        <w:top w:val="none" w:sz="0" w:space="0" w:color="auto"/>
        <w:left w:val="none" w:sz="0" w:space="0" w:color="auto"/>
        <w:bottom w:val="none" w:sz="0" w:space="0" w:color="auto"/>
        <w:right w:val="none" w:sz="0" w:space="0" w:color="auto"/>
      </w:divBdr>
    </w:div>
    <w:div w:id="1210189205">
      <w:bodyDiv w:val="1"/>
      <w:marLeft w:val="0"/>
      <w:marRight w:val="0"/>
      <w:marTop w:val="0"/>
      <w:marBottom w:val="0"/>
      <w:divBdr>
        <w:top w:val="none" w:sz="0" w:space="0" w:color="auto"/>
        <w:left w:val="none" w:sz="0" w:space="0" w:color="auto"/>
        <w:bottom w:val="none" w:sz="0" w:space="0" w:color="auto"/>
        <w:right w:val="none" w:sz="0" w:space="0" w:color="auto"/>
      </w:divBdr>
    </w:div>
    <w:div w:id="1212154348">
      <w:bodyDiv w:val="1"/>
      <w:marLeft w:val="0"/>
      <w:marRight w:val="0"/>
      <w:marTop w:val="0"/>
      <w:marBottom w:val="0"/>
      <w:divBdr>
        <w:top w:val="none" w:sz="0" w:space="0" w:color="auto"/>
        <w:left w:val="none" w:sz="0" w:space="0" w:color="auto"/>
        <w:bottom w:val="none" w:sz="0" w:space="0" w:color="auto"/>
        <w:right w:val="none" w:sz="0" w:space="0" w:color="auto"/>
      </w:divBdr>
    </w:div>
    <w:div w:id="1214778986">
      <w:bodyDiv w:val="1"/>
      <w:marLeft w:val="0"/>
      <w:marRight w:val="0"/>
      <w:marTop w:val="0"/>
      <w:marBottom w:val="0"/>
      <w:divBdr>
        <w:top w:val="none" w:sz="0" w:space="0" w:color="auto"/>
        <w:left w:val="none" w:sz="0" w:space="0" w:color="auto"/>
        <w:bottom w:val="none" w:sz="0" w:space="0" w:color="auto"/>
        <w:right w:val="none" w:sz="0" w:space="0" w:color="auto"/>
      </w:divBdr>
    </w:div>
    <w:div w:id="1219632303">
      <w:bodyDiv w:val="1"/>
      <w:marLeft w:val="0"/>
      <w:marRight w:val="0"/>
      <w:marTop w:val="0"/>
      <w:marBottom w:val="0"/>
      <w:divBdr>
        <w:top w:val="none" w:sz="0" w:space="0" w:color="auto"/>
        <w:left w:val="none" w:sz="0" w:space="0" w:color="auto"/>
        <w:bottom w:val="none" w:sz="0" w:space="0" w:color="auto"/>
        <w:right w:val="none" w:sz="0" w:space="0" w:color="auto"/>
      </w:divBdr>
    </w:div>
    <w:div w:id="1229415347">
      <w:bodyDiv w:val="1"/>
      <w:marLeft w:val="0"/>
      <w:marRight w:val="0"/>
      <w:marTop w:val="0"/>
      <w:marBottom w:val="0"/>
      <w:divBdr>
        <w:top w:val="none" w:sz="0" w:space="0" w:color="auto"/>
        <w:left w:val="none" w:sz="0" w:space="0" w:color="auto"/>
        <w:bottom w:val="none" w:sz="0" w:space="0" w:color="auto"/>
        <w:right w:val="none" w:sz="0" w:space="0" w:color="auto"/>
      </w:divBdr>
    </w:div>
    <w:div w:id="1230843780">
      <w:bodyDiv w:val="1"/>
      <w:marLeft w:val="0"/>
      <w:marRight w:val="0"/>
      <w:marTop w:val="0"/>
      <w:marBottom w:val="0"/>
      <w:divBdr>
        <w:top w:val="none" w:sz="0" w:space="0" w:color="auto"/>
        <w:left w:val="none" w:sz="0" w:space="0" w:color="auto"/>
        <w:bottom w:val="none" w:sz="0" w:space="0" w:color="auto"/>
        <w:right w:val="none" w:sz="0" w:space="0" w:color="auto"/>
      </w:divBdr>
    </w:div>
    <w:div w:id="1234317885">
      <w:bodyDiv w:val="1"/>
      <w:marLeft w:val="0"/>
      <w:marRight w:val="0"/>
      <w:marTop w:val="0"/>
      <w:marBottom w:val="0"/>
      <w:divBdr>
        <w:top w:val="none" w:sz="0" w:space="0" w:color="auto"/>
        <w:left w:val="none" w:sz="0" w:space="0" w:color="auto"/>
        <w:bottom w:val="none" w:sz="0" w:space="0" w:color="auto"/>
        <w:right w:val="none" w:sz="0" w:space="0" w:color="auto"/>
      </w:divBdr>
    </w:div>
    <w:div w:id="1239092426">
      <w:bodyDiv w:val="1"/>
      <w:marLeft w:val="0"/>
      <w:marRight w:val="0"/>
      <w:marTop w:val="0"/>
      <w:marBottom w:val="0"/>
      <w:divBdr>
        <w:top w:val="none" w:sz="0" w:space="0" w:color="auto"/>
        <w:left w:val="none" w:sz="0" w:space="0" w:color="auto"/>
        <w:bottom w:val="none" w:sz="0" w:space="0" w:color="auto"/>
        <w:right w:val="none" w:sz="0" w:space="0" w:color="auto"/>
      </w:divBdr>
    </w:div>
    <w:div w:id="1248803868">
      <w:bodyDiv w:val="1"/>
      <w:marLeft w:val="0"/>
      <w:marRight w:val="0"/>
      <w:marTop w:val="0"/>
      <w:marBottom w:val="0"/>
      <w:divBdr>
        <w:top w:val="none" w:sz="0" w:space="0" w:color="auto"/>
        <w:left w:val="none" w:sz="0" w:space="0" w:color="auto"/>
        <w:bottom w:val="none" w:sz="0" w:space="0" w:color="auto"/>
        <w:right w:val="none" w:sz="0" w:space="0" w:color="auto"/>
      </w:divBdr>
    </w:div>
    <w:div w:id="1250892888">
      <w:bodyDiv w:val="1"/>
      <w:marLeft w:val="0"/>
      <w:marRight w:val="0"/>
      <w:marTop w:val="0"/>
      <w:marBottom w:val="0"/>
      <w:divBdr>
        <w:top w:val="none" w:sz="0" w:space="0" w:color="auto"/>
        <w:left w:val="none" w:sz="0" w:space="0" w:color="auto"/>
        <w:bottom w:val="none" w:sz="0" w:space="0" w:color="auto"/>
        <w:right w:val="none" w:sz="0" w:space="0" w:color="auto"/>
      </w:divBdr>
    </w:div>
    <w:div w:id="1254127855">
      <w:bodyDiv w:val="1"/>
      <w:marLeft w:val="0"/>
      <w:marRight w:val="0"/>
      <w:marTop w:val="0"/>
      <w:marBottom w:val="0"/>
      <w:divBdr>
        <w:top w:val="none" w:sz="0" w:space="0" w:color="auto"/>
        <w:left w:val="none" w:sz="0" w:space="0" w:color="auto"/>
        <w:bottom w:val="none" w:sz="0" w:space="0" w:color="auto"/>
        <w:right w:val="none" w:sz="0" w:space="0" w:color="auto"/>
      </w:divBdr>
    </w:div>
    <w:div w:id="1254320160">
      <w:bodyDiv w:val="1"/>
      <w:marLeft w:val="0"/>
      <w:marRight w:val="0"/>
      <w:marTop w:val="0"/>
      <w:marBottom w:val="0"/>
      <w:divBdr>
        <w:top w:val="none" w:sz="0" w:space="0" w:color="auto"/>
        <w:left w:val="none" w:sz="0" w:space="0" w:color="auto"/>
        <w:bottom w:val="none" w:sz="0" w:space="0" w:color="auto"/>
        <w:right w:val="none" w:sz="0" w:space="0" w:color="auto"/>
      </w:divBdr>
    </w:div>
    <w:div w:id="1258249453">
      <w:bodyDiv w:val="1"/>
      <w:marLeft w:val="0"/>
      <w:marRight w:val="0"/>
      <w:marTop w:val="0"/>
      <w:marBottom w:val="0"/>
      <w:divBdr>
        <w:top w:val="none" w:sz="0" w:space="0" w:color="auto"/>
        <w:left w:val="none" w:sz="0" w:space="0" w:color="auto"/>
        <w:bottom w:val="none" w:sz="0" w:space="0" w:color="auto"/>
        <w:right w:val="none" w:sz="0" w:space="0" w:color="auto"/>
      </w:divBdr>
      <w:divsChild>
        <w:div w:id="1668556845">
          <w:marLeft w:val="0"/>
          <w:marRight w:val="0"/>
          <w:marTop w:val="0"/>
          <w:marBottom w:val="0"/>
          <w:divBdr>
            <w:top w:val="none" w:sz="0" w:space="0" w:color="auto"/>
            <w:left w:val="none" w:sz="0" w:space="0" w:color="auto"/>
            <w:bottom w:val="none" w:sz="0" w:space="0" w:color="auto"/>
            <w:right w:val="none" w:sz="0" w:space="0" w:color="auto"/>
          </w:divBdr>
        </w:div>
      </w:divsChild>
    </w:div>
    <w:div w:id="1271550810">
      <w:bodyDiv w:val="1"/>
      <w:marLeft w:val="0"/>
      <w:marRight w:val="0"/>
      <w:marTop w:val="0"/>
      <w:marBottom w:val="0"/>
      <w:divBdr>
        <w:top w:val="none" w:sz="0" w:space="0" w:color="auto"/>
        <w:left w:val="none" w:sz="0" w:space="0" w:color="auto"/>
        <w:bottom w:val="none" w:sz="0" w:space="0" w:color="auto"/>
        <w:right w:val="none" w:sz="0" w:space="0" w:color="auto"/>
      </w:divBdr>
    </w:div>
    <w:div w:id="1272981584">
      <w:bodyDiv w:val="1"/>
      <w:marLeft w:val="0"/>
      <w:marRight w:val="0"/>
      <w:marTop w:val="0"/>
      <w:marBottom w:val="0"/>
      <w:divBdr>
        <w:top w:val="none" w:sz="0" w:space="0" w:color="auto"/>
        <w:left w:val="none" w:sz="0" w:space="0" w:color="auto"/>
        <w:bottom w:val="none" w:sz="0" w:space="0" w:color="auto"/>
        <w:right w:val="none" w:sz="0" w:space="0" w:color="auto"/>
      </w:divBdr>
    </w:div>
    <w:div w:id="1274902504">
      <w:bodyDiv w:val="1"/>
      <w:marLeft w:val="0"/>
      <w:marRight w:val="0"/>
      <w:marTop w:val="0"/>
      <w:marBottom w:val="0"/>
      <w:divBdr>
        <w:top w:val="none" w:sz="0" w:space="0" w:color="auto"/>
        <w:left w:val="none" w:sz="0" w:space="0" w:color="auto"/>
        <w:bottom w:val="none" w:sz="0" w:space="0" w:color="auto"/>
        <w:right w:val="none" w:sz="0" w:space="0" w:color="auto"/>
      </w:divBdr>
    </w:div>
    <w:div w:id="1275937127">
      <w:bodyDiv w:val="1"/>
      <w:marLeft w:val="0"/>
      <w:marRight w:val="0"/>
      <w:marTop w:val="0"/>
      <w:marBottom w:val="0"/>
      <w:divBdr>
        <w:top w:val="none" w:sz="0" w:space="0" w:color="auto"/>
        <w:left w:val="none" w:sz="0" w:space="0" w:color="auto"/>
        <w:bottom w:val="none" w:sz="0" w:space="0" w:color="auto"/>
        <w:right w:val="none" w:sz="0" w:space="0" w:color="auto"/>
      </w:divBdr>
    </w:div>
    <w:div w:id="1281034792">
      <w:bodyDiv w:val="1"/>
      <w:marLeft w:val="0"/>
      <w:marRight w:val="0"/>
      <w:marTop w:val="0"/>
      <w:marBottom w:val="0"/>
      <w:divBdr>
        <w:top w:val="none" w:sz="0" w:space="0" w:color="auto"/>
        <w:left w:val="none" w:sz="0" w:space="0" w:color="auto"/>
        <w:bottom w:val="none" w:sz="0" w:space="0" w:color="auto"/>
        <w:right w:val="none" w:sz="0" w:space="0" w:color="auto"/>
      </w:divBdr>
    </w:div>
    <w:div w:id="1283027708">
      <w:bodyDiv w:val="1"/>
      <w:marLeft w:val="0"/>
      <w:marRight w:val="0"/>
      <w:marTop w:val="0"/>
      <w:marBottom w:val="0"/>
      <w:divBdr>
        <w:top w:val="none" w:sz="0" w:space="0" w:color="auto"/>
        <w:left w:val="none" w:sz="0" w:space="0" w:color="auto"/>
        <w:bottom w:val="none" w:sz="0" w:space="0" w:color="auto"/>
        <w:right w:val="none" w:sz="0" w:space="0" w:color="auto"/>
      </w:divBdr>
    </w:div>
    <w:div w:id="1286699120">
      <w:bodyDiv w:val="1"/>
      <w:marLeft w:val="0"/>
      <w:marRight w:val="0"/>
      <w:marTop w:val="0"/>
      <w:marBottom w:val="0"/>
      <w:divBdr>
        <w:top w:val="none" w:sz="0" w:space="0" w:color="auto"/>
        <w:left w:val="none" w:sz="0" w:space="0" w:color="auto"/>
        <w:bottom w:val="none" w:sz="0" w:space="0" w:color="auto"/>
        <w:right w:val="none" w:sz="0" w:space="0" w:color="auto"/>
      </w:divBdr>
    </w:div>
    <w:div w:id="1288312779">
      <w:bodyDiv w:val="1"/>
      <w:marLeft w:val="0"/>
      <w:marRight w:val="0"/>
      <w:marTop w:val="0"/>
      <w:marBottom w:val="0"/>
      <w:divBdr>
        <w:top w:val="none" w:sz="0" w:space="0" w:color="auto"/>
        <w:left w:val="none" w:sz="0" w:space="0" w:color="auto"/>
        <w:bottom w:val="none" w:sz="0" w:space="0" w:color="auto"/>
        <w:right w:val="none" w:sz="0" w:space="0" w:color="auto"/>
      </w:divBdr>
    </w:div>
    <w:div w:id="1289386591">
      <w:bodyDiv w:val="1"/>
      <w:marLeft w:val="0"/>
      <w:marRight w:val="0"/>
      <w:marTop w:val="0"/>
      <w:marBottom w:val="0"/>
      <w:divBdr>
        <w:top w:val="none" w:sz="0" w:space="0" w:color="auto"/>
        <w:left w:val="none" w:sz="0" w:space="0" w:color="auto"/>
        <w:bottom w:val="none" w:sz="0" w:space="0" w:color="auto"/>
        <w:right w:val="none" w:sz="0" w:space="0" w:color="auto"/>
      </w:divBdr>
    </w:div>
    <w:div w:id="1290548579">
      <w:bodyDiv w:val="1"/>
      <w:marLeft w:val="0"/>
      <w:marRight w:val="0"/>
      <w:marTop w:val="0"/>
      <w:marBottom w:val="0"/>
      <w:divBdr>
        <w:top w:val="none" w:sz="0" w:space="0" w:color="auto"/>
        <w:left w:val="none" w:sz="0" w:space="0" w:color="auto"/>
        <w:bottom w:val="none" w:sz="0" w:space="0" w:color="auto"/>
        <w:right w:val="none" w:sz="0" w:space="0" w:color="auto"/>
      </w:divBdr>
    </w:div>
    <w:div w:id="1290629792">
      <w:bodyDiv w:val="1"/>
      <w:marLeft w:val="0"/>
      <w:marRight w:val="0"/>
      <w:marTop w:val="0"/>
      <w:marBottom w:val="0"/>
      <w:divBdr>
        <w:top w:val="none" w:sz="0" w:space="0" w:color="auto"/>
        <w:left w:val="none" w:sz="0" w:space="0" w:color="auto"/>
        <w:bottom w:val="none" w:sz="0" w:space="0" w:color="auto"/>
        <w:right w:val="none" w:sz="0" w:space="0" w:color="auto"/>
      </w:divBdr>
    </w:div>
    <w:div w:id="1291399010">
      <w:bodyDiv w:val="1"/>
      <w:marLeft w:val="0"/>
      <w:marRight w:val="0"/>
      <w:marTop w:val="0"/>
      <w:marBottom w:val="0"/>
      <w:divBdr>
        <w:top w:val="none" w:sz="0" w:space="0" w:color="auto"/>
        <w:left w:val="none" w:sz="0" w:space="0" w:color="auto"/>
        <w:bottom w:val="none" w:sz="0" w:space="0" w:color="auto"/>
        <w:right w:val="none" w:sz="0" w:space="0" w:color="auto"/>
      </w:divBdr>
    </w:div>
    <w:div w:id="1291940589">
      <w:bodyDiv w:val="1"/>
      <w:marLeft w:val="0"/>
      <w:marRight w:val="0"/>
      <w:marTop w:val="0"/>
      <w:marBottom w:val="0"/>
      <w:divBdr>
        <w:top w:val="none" w:sz="0" w:space="0" w:color="auto"/>
        <w:left w:val="none" w:sz="0" w:space="0" w:color="auto"/>
        <w:bottom w:val="none" w:sz="0" w:space="0" w:color="auto"/>
        <w:right w:val="none" w:sz="0" w:space="0" w:color="auto"/>
      </w:divBdr>
    </w:div>
    <w:div w:id="1294748128">
      <w:bodyDiv w:val="1"/>
      <w:marLeft w:val="0"/>
      <w:marRight w:val="0"/>
      <w:marTop w:val="0"/>
      <w:marBottom w:val="0"/>
      <w:divBdr>
        <w:top w:val="none" w:sz="0" w:space="0" w:color="auto"/>
        <w:left w:val="none" w:sz="0" w:space="0" w:color="auto"/>
        <w:bottom w:val="none" w:sz="0" w:space="0" w:color="auto"/>
        <w:right w:val="none" w:sz="0" w:space="0" w:color="auto"/>
      </w:divBdr>
    </w:div>
    <w:div w:id="1295063626">
      <w:bodyDiv w:val="1"/>
      <w:marLeft w:val="0"/>
      <w:marRight w:val="0"/>
      <w:marTop w:val="0"/>
      <w:marBottom w:val="0"/>
      <w:divBdr>
        <w:top w:val="none" w:sz="0" w:space="0" w:color="auto"/>
        <w:left w:val="none" w:sz="0" w:space="0" w:color="auto"/>
        <w:bottom w:val="none" w:sz="0" w:space="0" w:color="auto"/>
        <w:right w:val="none" w:sz="0" w:space="0" w:color="auto"/>
      </w:divBdr>
    </w:div>
    <w:div w:id="1298562296">
      <w:bodyDiv w:val="1"/>
      <w:marLeft w:val="0"/>
      <w:marRight w:val="0"/>
      <w:marTop w:val="0"/>
      <w:marBottom w:val="0"/>
      <w:divBdr>
        <w:top w:val="none" w:sz="0" w:space="0" w:color="auto"/>
        <w:left w:val="none" w:sz="0" w:space="0" w:color="auto"/>
        <w:bottom w:val="none" w:sz="0" w:space="0" w:color="auto"/>
        <w:right w:val="none" w:sz="0" w:space="0" w:color="auto"/>
      </w:divBdr>
    </w:div>
    <w:div w:id="1300308079">
      <w:bodyDiv w:val="1"/>
      <w:marLeft w:val="0"/>
      <w:marRight w:val="0"/>
      <w:marTop w:val="0"/>
      <w:marBottom w:val="0"/>
      <w:divBdr>
        <w:top w:val="none" w:sz="0" w:space="0" w:color="auto"/>
        <w:left w:val="none" w:sz="0" w:space="0" w:color="auto"/>
        <w:bottom w:val="none" w:sz="0" w:space="0" w:color="auto"/>
        <w:right w:val="none" w:sz="0" w:space="0" w:color="auto"/>
      </w:divBdr>
    </w:div>
    <w:div w:id="1307592470">
      <w:bodyDiv w:val="1"/>
      <w:marLeft w:val="0"/>
      <w:marRight w:val="0"/>
      <w:marTop w:val="0"/>
      <w:marBottom w:val="0"/>
      <w:divBdr>
        <w:top w:val="none" w:sz="0" w:space="0" w:color="auto"/>
        <w:left w:val="none" w:sz="0" w:space="0" w:color="auto"/>
        <w:bottom w:val="none" w:sz="0" w:space="0" w:color="auto"/>
        <w:right w:val="none" w:sz="0" w:space="0" w:color="auto"/>
      </w:divBdr>
    </w:div>
    <w:div w:id="1311058575">
      <w:bodyDiv w:val="1"/>
      <w:marLeft w:val="0"/>
      <w:marRight w:val="0"/>
      <w:marTop w:val="0"/>
      <w:marBottom w:val="0"/>
      <w:divBdr>
        <w:top w:val="none" w:sz="0" w:space="0" w:color="auto"/>
        <w:left w:val="none" w:sz="0" w:space="0" w:color="auto"/>
        <w:bottom w:val="none" w:sz="0" w:space="0" w:color="auto"/>
        <w:right w:val="none" w:sz="0" w:space="0" w:color="auto"/>
      </w:divBdr>
    </w:div>
    <w:div w:id="1315793506">
      <w:bodyDiv w:val="1"/>
      <w:marLeft w:val="0"/>
      <w:marRight w:val="0"/>
      <w:marTop w:val="0"/>
      <w:marBottom w:val="0"/>
      <w:divBdr>
        <w:top w:val="none" w:sz="0" w:space="0" w:color="auto"/>
        <w:left w:val="none" w:sz="0" w:space="0" w:color="auto"/>
        <w:bottom w:val="none" w:sz="0" w:space="0" w:color="auto"/>
        <w:right w:val="none" w:sz="0" w:space="0" w:color="auto"/>
      </w:divBdr>
    </w:div>
    <w:div w:id="1316495283">
      <w:bodyDiv w:val="1"/>
      <w:marLeft w:val="0"/>
      <w:marRight w:val="0"/>
      <w:marTop w:val="0"/>
      <w:marBottom w:val="0"/>
      <w:divBdr>
        <w:top w:val="none" w:sz="0" w:space="0" w:color="auto"/>
        <w:left w:val="none" w:sz="0" w:space="0" w:color="auto"/>
        <w:bottom w:val="none" w:sz="0" w:space="0" w:color="auto"/>
        <w:right w:val="none" w:sz="0" w:space="0" w:color="auto"/>
      </w:divBdr>
    </w:div>
    <w:div w:id="1316639771">
      <w:bodyDiv w:val="1"/>
      <w:marLeft w:val="0"/>
      <w:marRight w:val="0"/>
      <w:marTop w:val="0"/>
      <w:marBottom w:val="0"/>
      <w:divBdr>
        <w:top w:val="none" w:sz="0" w:space="0" w:color="auto"/>
        <w:left w:val="none" w:sz="0" w:space="0" w:color="auto"/>
        <w:bottom w:val="none" w:sz="0" w:space="0" w:color="auto"/>
        <w:right w:val="none" w:sz="0" w:space="0" w:color="auto"/>
      </w:divBdr>
    </w:div>
    <w:div w:id="1318799207">
      <w:bodyDiv w:val="1"/>
      <w:marLeft w:val="0"/>
      <w:marRight w:val="0"/>
      <w:marTop w:val="0"/>
      <w:marBottom w:val="0"/>
      <w:divBdr>
        <w:top w:val="none" w:sz="0" w:space="0" w:color="auto"/>
        <w:left w:val="none" w:sz="0" w:space="0" w:color="auto"/>
        <w:bottom w:val="none" w:sz="0" w:space="0" w:color="auto"/>
        <w:right w:val="none" w:sz="0" w:space="0" w:color="auto"/>
      </w:divBdr>
    </w:div>
    <w:div w:id="1319765678">
      <w:bodyDiv w:val="1"/>
      <w:marLeft w:val="0"/>
      <w:marRight w:val="0"/>
      <w:marTop w:val="0"/>
      <w:marBottom w:val="0"/>
      <w:divBdr>
        <w:top w:val="none" w:sz="0" w:space="0" w:color="auto"/>
        <w:left w:val="none" w:sz="0" w:space="0" w:color="auto"/>
        <w:bottom w:val="none" w:sz="0" w:space="0" w:color="auto"/>
        <w:right w:val="none" w:sz="0" w:space="0" w:color="auto"/>
      </w:divBdr>
    </w:div>
    <w:div w:id="1322466751">
      <w:bodyDiv w:val="1"/>
      <w:marLeft w:val="0"/>
      <w:marRight w:val="0"/>
      <w:marTop w:val="0"/>
      <w:marBottom w:val="0"/>
      <w:divBdr>
        <w:top w:val="none" w:sz="0" w:space="0" w:color="auto"/>
        <w:left w:val="none" w:sz="0" w:space="0" w:color="auto"/>
        <w:bottom w:val="none" w:sz="0" w:space="0" w:color="auto"/>
        <w:right w:val="none" w:sz="0" w:space="0" w:color="auto"/>
      </w:divBdr>
    </w:div>
    <w:div w:id="1324814363">
      <w:bodyDiv w:val="1"/>
      <w:marLeft w:val="0"/>
      <w:marRight w:val="0"/>
      <w:marTop w:val="0"/>
      <w:marBottom w:val="0"/>
      <w:divBdr>
        <w:top w:val="none" w:sz="0" w:space="0" w:color="auto"/>
        <w:left w:val="none" w:sz="0" w:space="0" w:color="auto"/>
        <w:bottom w:val="none" w:sz="0" w:space="0" w:color="auto"/>
        <w:right w:val="none" w:sz="0" w:space="0" w:color="auto"/>
      </w:divBdr>
    </w:div>
    <w:div w:id="1326861597">
      <w:bodyDiv w:val="1"/>
      <w:marLeft w:val="0"/>
      <w:marRight w:val="0"/>
      <w:marTop w:val="0"/>
      <w:marBottom w:val="0"/>
      <w:divBdr>
        <w:top w:val="none" w:sz="0" w:space="0" w:color="auto"/>
        <w:left w:val="none" w:sz="0" w:space="0" w:color="auto"/>
        <w:bottom w:val="none" w:sz="0" w:space="0" w:color="auto"/>
        <w:right w:val="none" w:sz="0" w:space="0" w:color="auto"/>
      </w:divBdr>
    </w:div>
    <w:div w:id="1327635300">
      <w:bodyDiv w:val="1"/>
      <w:marLeft w:val="0"/>
      <w:marRight w:val="0"/>
      <w:marTop w:val="0"/>
      <w:marBottom w:val="0"/>
      <w:divBdr>
        <w:top w:val="none" w:sz="0" w:space="0" w:color="auto"/>
        <w:left w:val="none" w:sz="0" w:space="0" w:color="auto"/>
        <w:bottom w:val="none" w:sz="0" w:space="0" w:color="auto"/>
        <w:right w:val="none" w:sz="0" w:space="0" w:color="auto"/>
      </w:divBdr>
    </w:div>
    <w:div w:id="1343707438">
      <w:bodyDiv w:val="1"/>
      <w:marLeft w:val="0"/>
      <w:marRight w:val="0"/>
      <w:marTop w:val="0"/>
      <w:marBottom w:val="0"/>
      <w:divBdr>
        <w:top w:val="none" w:sz="0" w:space="0" w:color="auto"/>
        <w:left w:val="none" w:sz="0" w:space="0" w:color="auto"/>
        <w:bottom w:val="none" w:sz="0" w:space="0" w:color="auto"/>
        <w:right w:val="none" w:sz="0" w:space="0" w:color="auto"/>
      </w:divBdr>
    </w:div>
    <w:div w:id="1347714980">
      <w:bodyDiv w:val="1"/>
      <w:marLeft w:val="0"/>
      <w:marRight w:val="0"/>
      <w:marTop w:val="0"/>
      <w:marBottom w:val="0"/>
      <w:divBdr>
        <w:top w:val="none" w:sz="0" w:space="0" w:color="auto"/>
        <w:left w:val="none" w:sz="0" w:space="0" w:color="auto"/>
        <w:bottom w:val="none" w:sz="0" w:space="0" w:color="auto"/>
        <w:right w:val="none" w:sz="0" w:space="0" w:color="auto"/>
      </w:divBdr>
    </w:div>
    <w:div w:id="1351877344">
      <w:bodyDiv w:val="1"/>
      <w:marLeft w:val="0"/>
      <w:marRight w:val="0"/>
      <w:marTop w:val="0"/>
      <w:marBottom w:val="0"/>
      <w:divBdr>
        <w:top w:val="none" w:sz="0" w:space="0" w:color="auto"/>
        <w:left w:val="none" w:sz="0" w:space="0" w:color="auto"/>
        <w:bottom w:val="none" w:sz="0" w:space="0" w:color="auto"/>
        <w:right w:val="none" w:sz="0" w:space="0" w:color="auto"/>
      </w:divBdr>
    </w:div>
    <w:div w:id="1355157505">
      <w:bodyDiv w:val="1"/>
      <w:marLeft w:val="0"/>
      <w:marRight w:val="0"/>
      <w:marTop w:val="0"/>
      <w:marBottom w:val="0"/>
      <w:divBdr>
        <w:top w:val="none" w:sz="0" w:space="0" w:color="auto"/>
        <w:left w:val="none" w:sz="0" w:space="0" w:color="auto"/>
        <w:bottom w:val="none" w:sz="0" w:space="0" w:color="auto"/>
        <w:right w:val="none" w:sz="0" w:space="0" w:color="auto"/>
      </w:divBdr>
    </w:div>
    <w:div w:id="1363554437">
      <w:bodyDiv w:val="1"/>
      <w:marLeft w:val="0"/>
      <w:marRight w:val="0"/>
      <w:marTop w:val="0"/>
      <w:marBottom w:val="0"/>
      <w:divBdr>
        <w:top w:val="none" w:sz="0" w:space="0" w:color="auto"/>
        <w:left w:val="none" w:sz="0" w:space="0" w:color="auto"/>
        <w:bottom w:val="none" w:sz="0" w:space="0" w:color="auto"/>
        <w:right w:val="none" w:sz="0" w:space="0" w:color="auto"/>
      </w:divBdr>
    </w:div>
    <w:div w:id="1364088307">
      <w:bodyDiv w:val="1"/>
      <w:marLeft w:val="0"/>
      <w:marRight w:val="0"/>
      <w:marTop w:val="0"/>
      <w:marBottom w:val="0"/>
      <w:divBdr>
        <w:top w:val="none" w:sz="0" w:space="0" w:color="auto"/>
        <w:left w:val="none" w:sz="0" w:space="0" w:color="auto"/>
        <w:bottom w:val="none" w:sz="0" w:space="0" w:color="auto"/>
        <w:right w:val="none" w:sz="0" w:space="0" w:color="auto"/>
      </w:divBdr>
    </w:div>
    <w:div w:id="1365474336">
      <w:bodyDiv w:val="1"/>
      <w:marLeft w:val="0"/>
      <w:marRight w:val="0"/>
      <w:marTop w:val="0"/>
      <w:marBottom w:val="0"/>
      <w:divBdr>
        <w:top w:val="none" w:sz="0" w:space="0" w:color="auto"/>
        <w:left w:val="none" w:sz="0" w:space="0" w:color="auto"/>
        <w:bottom w:val="none" w:sz="0" w:space="0" w:color="auto"/>
        <w:right w:val="none" w:sz="0" w:space="0" w:color="auto"/>
      </w:divBdr>
    </w:div>
    <w:div w:id="1367950161">
      <w:bodyDiv w:val="1"/>
      <w:marLeft w:val="0"/>
      <w:marRight w:val="0"/>
      <w:marTop w:val="0"/>
      <w:marBottom w:val="0"/>
      <w:divBdr>
        <w:top w:val="none" w:sz="0" w:space="0" w:color="auto"/>
        <w:left w:val="none" w:sz="0" w:space="0" w:color="auto"/>
        <w:bottom w:val="none" w:sz="0" w:space="0" w:color="auto"/>
        <w:right w:val="none" w:sz="0" w:space="0" w:color="auto"/>
      </w:divBdr>
    </w:div>
    <w:div w:id="1371765541">
      <w:bodyDiv w:val="1"/>
      <w:marLeft w:val="0"/>
      <w:marRight w:val="0"/>
      <w:marTop w:val="0"/>
      <w:marBottom w:val="0"/>
      <w:divBdr>
        <w:top w:val="none" w:sz="0" w:space="0" w:color="auto"/>
        <w:left w:val="none" w:sz="0" w:space="0" w:color="auto"/>
        <w:bottom w:val="none" w:sz="0" w:space="0" w:color="auto"/>
        <w:right w:val="none" w:sz="0" w:space="0" w:color="auto"/>
      </w:divBdr>
    </w:div>
    <w:div w:id="1383820499">
      <w:bodyDiv w:val="1"/>
      <w:marLeft w:val="0"/>
      <w:marRight w:val="0"/>
      <w:marTop w:val="0"/>
      <w:marBottom w:val="0"/>
      <w:divBdr>
        <w:top w:val="none" w:sz="0" w:space="0" w:color="auto"/>
        <w:left w:val="none" w:sz="0" w:space="0" w:color="auto"/>
        <w:bottom w:val="none" w:sz="0" w:space="0" w:color="auto"/>
        <w:right w:val="none" w:sz="0" w:space="0" w:color="auto"/>
      </w:divBdr>
    </w:div>
    <w:div w:id="1387220562">
      <w:bodyDiv w:val="1"/>
      <w:marLeft w:val="0"/>
      <w:marRight w:val="0"/>
      <w:marTop w:val="0"/>
      <w:marBottom w:val="0"/>
      <w:divBdr>
        <w:top w:val="none" w:sz="0" w:space="0" w:color="auto"/>
        <w:left w:val="none" w:sz="0" w:space="0" w:color="auto"/>
        <w:bottom w:val="none" w:sz="0" w:space="0" w:color="auto"/>
        <w:right w:val="none" w:sz="0" w:space="0" w:color="auto"/>
      </w:divBdr>
    </w:div>
    <w:div w:id="1388916471">
      <w:bodyDiv w:val="1"/>
      <w:marLeft w:val="0"/>
      <w:marRight w:val="0"/>
      <w:marTop w:val="0"/>
      <w:marBottom w:val="0"/>
      <w:divBdr>
        <w:top w:val="none" w:sz="0" w:space="0" w:color="auto"/>
        <w:left w:val="none" w:sz="0" w:space="0" w:color="auto"/>
        <w:bottom w:val="none" w:sz="0" w:space="0" w:color="auto"/>
        <w:right w:val="none" w:sz="0" w:space="0" w:color="auto"/>
      </w:divBdr>
    </w:div>
    <w:div w:id="1399399834">
      <w:bodyDiv w:val="1"/>
      <w:marLeft w:val="0"/>
      <w:marRight w:val="0"/>
      <w:marTop w:val="0"/>
      <w:marBottom w:val="0"/>
      <w:divBdr>
        <w:top w:val="none" w:sz="0" w:space="0" w:color="auto"/>
        <w:left w:val="none" w:sz="0" w:space="0" w:color="auto"/>
        <w:bottom w:val="none" w:sz="0" w:space="0" w:color="auto"/>
        <w:right w:val="none" w:sz="0" w:space="0" w:color="auto"/>
      </w:divBdr>
    </w:div>
    <w:div w:id="1402290040">
      <w:bodyDiv w:val="1"/>
      <w:marLeft w:val="0"/>
      <w:marRight w:val="0"/>
      <w:marTop w:val="0"/>
      <w:marBottom w:val="0"/>
      <w:divBdr>
        <w:top w:val="none" w:sz="0" w:space="0" w:color="auto"/>
        <w:left w:val="none" w:sz="0" w:space="0" w:color="auto"/>
        <w:bottom w:val="none" w:sz="0" w:space="0" w:color="auto"/>
        <w:right w:val="none" w:sz="0" w:space="0" w:color="auto"/>
      </w:divBdr>
    </w:div>
    <w:div w:id="1402412753">
      <w:bodyDiv w:val="1"/>
      <w:marLeft w:val="0"/>
      <w:marRight w:val="0"/>
      <w:marTop w:val="0"/>
      <w:marBottom w:val="0"/>
      <w:divBdr>
        <w:top w:val="none" w:sz="0" w:space="0" w:color="auto"/>
        <w:left w:val="none" w:sz="0" w:space="0" w:color="auto"/>
        <w:bottom w:val="none" w:sz="0" w:space="0" w:color="auto"/>
        <w:right w:val="none" w:sz="0" w:space="0" w:color="auto"/>
      </w:divBdr>
    </w:div>
    <w:div w:id="1404837373">
      <w:bodyDiv w:val="1"/>
      <w:marLeft w:val="0"/>
      <w:marRight w:val="0"/>
      <w:marTop w:val="0"/>
      <w:marBottom w:val="0"/>
      <w:divBdr>
        <w:top w:val="none" w:sz="0" w:space="0" w:color="auto"/>
        <w:left w:val="none" w:sz="0" w:space="0" w:color="auto"/>
        <w:bottom w:val="none" w:sz="0" w:space="0" w:color="auto"/>
        <w:right w:val="none" w:sz="0" w:space="0" w:color="auto"/>
      </w:divBdr>
    </w:div>
    <w:div w:id="1404838857">
      <w:bodyDiv w:val="1"/>
      <w:marLeft w:val="0"/>
      <w:marRight w:val="0"/>
      <w:marTop w:val="0"/>
      <w:marBottom w:val="0"/>
      <w:divBdr>
        <w:top w:val="none" w:sz="0" w:space="0" w:color="auto"/>
        <w:left w:val="none" w:sz="0" w:space="0" w:color="auto"/>
        <w:bottom w:val="none" w:sz="0" w:space="0" w:color="auto"/>
        <w:right w:val="none" w:sz="0" w:space="0" w:color="auto"/>
      </w:divBdr>
    </w:div>
    <w:div w:id="1406146839">
      <w:bodyDiv w:val="1"/>
      <w:marLeft w:val="0"/>
      <w:marRight w:val="0"/>
      <w:marTop w:val="0"/>
      <w:marBottom w:val="0"/>
      <w:divBdr>
        <w:top w:val="none" w:sz="0" w:space="0" w:color="auto"/>
        <w:left w:val="none" w:sz="0" w:space="0" w:color="auto"/>
        <w:bottom w:val="none" w:sz="0" w:space="0" w:color="auto"/>
        <w:right w:val="none" w:sz="0" w:space="0" w:color="auto"/>
      </w:divBdr>
    </w:div>
    <w:div w:id="1407604855">
      <w:bodyDiv w:val="1"/>
      <w:marLeft w:val="0"/>
      <w:marRight w:val="0"/>
      <w:marTop w:val="0"/>
      <w:marBottom w:val="0"/>
      <w:divBdr>
        <w:top w:val="none" w:sz="0" w:space="0" w:color="auto"/>
        <w:left w:val="none" w:sz="0" w:space="0" w:color="auto"/>
        <w:bottom w:val="none" w:sz="0" w:space="0" w:color="auto"/>
        <w:right w:val="none" w:sz="0" w:space="0" w:color="auto"/>
      </w:divBdr>
    </w:div>
    <w:div w:id="1408839931">
      <w:bodyDiv w:val="1"/>
      <w:marLeft w:val="0"/>
      <w:marRight w:val="0"/>
      <w:marTop w:val="0"/>
      <w:marBottom w:val="0"/>
      <w:divBdr>
        <w:top w:val="none" w:sz="0" w:space="0" w:color="auto"/>
        <w:left w:val="none" w:sz="0" w:space="0" w:color="auto"/>
        <w:bottom w:val="none" w:sz="0" w:space="0" w:color="auto"/>
        <w:right w:val="none" w:sz="0" w:space="0" w:color="auto"/>
      </w:divBdr>
    </w:div>
    <w:div w:id="1409959563">
      <w:bodyDiv w:val="1"/>
      <w:marLeft w:val="0"/>
      <w:marRight w:val="0"/>
      <w:marTop w:val="0"/>
      <w:marBottom w:val="0"/>
      <w:divBdr>
        <w:top w:val="none" w:sz="0" w:space="0" w:color="auto"/>
        <w:left w:val="none" w:sz="0" w:space="0" w:color="auto"/>
        <w:bottom w:val="none" w:sz="0" w:space="0" w:color="auto"/>
        <w:right w:val="none" w:sz="0" w:space="0" w:color="auto"/>
      </w:divBdr>
    </w:div>
    <w:div w:id="1419596331">
      <w:bodyDiv w:val="1"/>
      <w:marLeft w:val="0"/>
      <w:marRight w:val="0"/>
      <w:marTop w:val="0"/>
      <w:marBottom w:val="0"/>
      <w:divBdr>
        <w:top w:val="none" w:sz="0" w:space="0" w:color="auto"/>
        <w:left w:val="none" w:sz="0" w:space="0" w:color="auto"/>
        <w:bottom w:val="none" w:sz="0" w:space="0" w:color="auto"/>
        <w:right w:val="none" w:sz="0" w:space="0" w:color="auto"/>
      </w:divBdr>
    </w:div>
    <w:div w:id="1420708780">
      <w:bodyDiv w:val="1"/>
      <w:marLeft w:val="0"/>
      <w:marRight w:val="0"/>
      <w:marTop w:val="0"/>
      <w:marBottom w:val="0"/>
      <w:divBdr>
        <w:top w:val="none" w:sz="0" w:space="0" w:color="auto"/>
        <w:left w:val="none" w:sz="0" w:space="0" w:color="auto"/>
        <w:bottom w:val="none" w:sz="0" w:space="0" w:color="auto"/>
        <w:right w:val="none" w:sz="0" w:space="0" w:color="auto"/>
      </w:divBdr>
    </w:div>
    <w:div w:id="1421829231">
      <w:bodyDiv w:val="1"/>
      <w:marLeft w:val="0"/>
      <w:marRight w:val="0"/>
      <w:marTop w:val="0"/>
      <w:marBottom w:val="0"/>
      <w:divBdr>
        <w:top w:val="none" w:sz="0" w:space="0" w:color="auto"/>
        <w:left w:val="none" w:sz="0" w:space="0" w:color="auto"/>
        <w:bottom w:val="none" w:sz="0" w:space="0" w:color="auto"/>
        <w:right w:val="none" w:sz="0" w:space="0" w:color="auto"/>
      </w:divBdr>
    </w:div>
    <w:div w:id="1423336509">
      <w:bodyDiv w:val="1"/>
      <w:marLeft w:val="0"/>
      <w:marRight w:val="0"/>
      <w:marTop w:val="0"/>
      <w:marBottom w:val="0"/>
      <w:divBdr>
        <w:top w:val="none" w:sz="0" w:space="0" w:color="auto"/>
        <w:left w:val="none" w:sz="0" w:space="0" w:color="auto"/>
        <w:bottom w:val="none" w:sz="0" w:space="0" w:color="auto"/>
        <w:right w:val="none" w:sz="0" w:space="0" w:color="auto"/>
      </w:divBdr>
    </w:div>
    <w:div w:id="1424765392">
      <w:bodyDiv w:val="1"/>
      <w:marLeft w:val="0"/>
      <w:marRight w:val="0"/>
      <w:marTop w:val="0"/>
      <w:marBottom w:val="0"/>
      <w:divBdr>
        <w:top w:val="none" w:sz="0" w:space="0" w:color="auto"/>
        <w:left w:val="none" w:sz="0" w:space="0" w:color="auto"/>
        <w:bottom w:val="none" w:sz="0" w:space="0" w:color="auto"/>
        <w:right w:val="none" w:sz="0" w:space="0" w:color="auto"/>
      </w:divBdr>
    </w:div>
    <w:div w:id="1425305312">
      <w:bodyDiv w:val="1"/>
      <w:marLeft w:val="0"/>
      <w:marRight w:val="0"/>
      <w:marTop w:val="0"/>
      <w:marBottom w:val="0"/>
      <w:divBdr>
        <w:top w:val="none" w:sz="0" w:space="0" w:color="auto"/>
        <w:left w:val="none" w:sz="0" w:space="0" w:color="auto"/>
        <w:bottom w:val="none" w:sz="0" w:space="0" w:color="auto"/>
        <w:right w:val="none" w:sz="0" w:space="0" w:color="auto"/>
      </w:divBdr>
    </w:div>
    <w:div w:id="1432629331">
      <w:bodyDiv w:val="1"/>
      <w:marLeft w:val="0"/>
      <w:marRight w:val="0"/>
      <w:marTop w:val="0"/>
      <w:marBottom w:val="0"/>
      <w:divBdr>
        <w:top w:val="none" w:sz="0" w:space="0" w:color="auto"/>
        <w:left w:val="none" w:sz="0" w:space="0" w:color="auto"/>
        <w:bottom w:val="none" w:sz="0" w:space="0" w:color="auto"/>
        <w:right w:val="none" w:sz="0" w:space="0" w:color="auto"/>
      </w:divBdr>
    </w:div>
    <w:div w:id="1443724961">
      <w:bodyDiv w:val="1"/>
      <w:marLeft w:val="0"/>
      <w:marRight w:val="0"/>
      <w:marTop w:val="0"/>
      <w:marBottom w:val="0"/>
      <w:divBdr>
        <w:top w:val="none" w:sz="0" w:space="0" w:color="auto"/>
        <w:left w:val="none" w:sz="0" w:space="0" w:color="auto"/>
        <w:bottom w:val="none" w:sz="0" w:space="0" w:color="auto"/>
        <w:right w:val="none" w:sz="0" w:space="0" w:color="auto"/>
      </w:divBdr>
    </w:div>
    <w:div w:id="1445690697">
      <w:bodyDiv w:val="1"/>
      <w:marLeft w:val="0"/>
      <w:marRight w:val="0"/>
      <w:marTop w:val="0"/>
      <w:marBottom w:val="0"/>
      <w:divBdr>
        <w:top w:val="none" w:sz="0" w:space="0" w:color="auto"/>
        <w:left w:val="none" w:sz="0" w:space="0" w:color="auto"/>
        <w:bottom w:val="none" w:sz="0" w:space="0" w:color="auto"/>
        <w:right w:val="none" w:sz="0" w:space="0" w:color="auto"/>
      </w:divBdr>
    </w:div>
    <w:div w:id="1452630949">
      <w:bodyDiv w:val="1"/>
      <w:marLeft w:val="0"/>
      <w:marRight w:val="0"/>
      <w:marTop w:val="0"/>
      <w:marBottom w:val="0"/>
      <w:divBdr>
        <w:top w:val="none" w:sz="0" w:space="0" w:color="auto"/>
        <w:left w:val="none" w:sz="0" w:space="0" w:color="auto"/>
        <w:bottom w:val="none" w:sz="0" w:space="0" w:color="auto"/>
        <w:right w:val="none" w:sz="0" w:space="0" w:color="auto"/>
      </w:divBdr>
    </w:div>
    <w:div w:id="1455371079">
      <w:bodyDiv w:val="1"/>
      <w:marLeft w:val="0"/>
      <w:marRight w:val="0"/>
      <w:marTop w:val="0"/>
      <w:marBottom w:val="0"/>
      <w:divBdr>
        <w:top w:val="none" w:sz="0" w:space="0" w:color="auto"/>
        <w:left w:val="none" w:sz="0" w:space="0" w:color="auto"/>
        <w:bottom w:val="none" w:sz="0" w:space="0" w:color="auto"/>
        <w:right w:val="none" w:sz="0" w:space="0" w:color="auto"/>
      </w:divBdr>
    </w:div>
    <w:div w:id="1455563968">
      <w:bodyDiv w:val="1"/>
      <w:marLeft w:val="0"/>
      <w:marRight w:val="0"/>
      <w:marTop w:val="0"/>
      <w:marBottom w:val="0"/>
      <w:divBdr>
        <w:top w:val="none" w:sz="0" w:space="0" w:color="auto"/>
        <w:left w:val="none" w:sz="0" w:space="0" w:color="auto"/>
        <w:bottom w:val="none" w:sz="0" w:space="0" w:color="auto"/>
        <w:right w:val="none" w:sz="0" w:space="0" w:color="auto"/>
      </w:divBdr>
    </w:div>
    <w:div w:id="1467695782">
      <w:bodyDiv w:val="1"/>
      <w:marLeft w:val="0"/>
      <w:marRight w:val="0"/>
      <w:marTop w:val="0"/>
      <w:marBottom w:val="0"/>
      <w:divBdr>
        <w:top w:val="none" w:sz="0" w:space="0" w:color="auto"/>
        <w:left w:val="none" w:sz="0" w:space="0" w:color="auto"/>
        <w:bottom w:val="none" w:sz="0" w:space="0" w:color="auto"/>
        <w:right w:val="none" w:sz="0" w:space="0" w:color="auto"/>
      </w:divBdr>
    </w:div>
    <w:div w:id="1477062805">
      <w:bodyDiv w:val="1"/>
      <w:marLeft w:val="0"/>
      <w:marRight w:val="0"/>
      <w:marTop w:val="0"/>
      <w:marBottom w:val="0"/>
      <w:divBdr>
        <w:top w:val="none" w:sz="0" w:space="0" w:color="auto"/>
        <w:left w:val="none" w:sz="0" w:space="0" w:color="auto"/>
        <w:bottom w:val="none" w:sz="0" w:space="0" w:color="auto"/>
        <w:right w:val="none" w:sz="0" w:space="0" w:color="auto"/>
      </w:divBdr>
    </w:div>
    <w:div w:id="1484741119">
      <w:bodyDiv w:val="1"/>
      <w:marLeft w:val="0"/>
      <w:marRight w:val="0"/>
      <w:marTop w:val="0"/>
      <w:marBottom w:val="0"/>
      <w:divBdr>
        <w:top w:val="none" w:sz="0" w:space="0" w:color="auto"/>
        <w:left w:val="none" w:sz="0" w:space="0" w:color="auto"/>
        <w:bottom w:val="none" w:sz="0" w:space="0" w:color="auto"/>
        <w:right w:val="none" w:sz="0" w:space="0" w:color="auto"/>
      </w:divBdr>
    </w:div>
    <w:div w:id="1486511070">
      <w:bodyDiv w:val="1"/>
      <w:marLeft w:val="0"/>
      <w:marRight w:val="0"/>
      <w:marTop w:val="0"/>
      <w:marBottom w:val="0"/>
      <w:divBdr>
        <w:top w:val="none" w:sz="0" w:space="0" w:color="auto"/>
        <w:left w:val="none" w:sz="0" w:space="0" w:color="auto"/>
        <w:bottom w:val="none" w:sz="0" w:space="0" w:color="auto"/>
        <w:right w:val="none" w:sz="0" w:space="0" w:color="auto"/>
      </w:divBdr>
    </w:div>
    <w:div w:id="1491672112">
      <w:bodyDiv w:val="1"/>
      <w:marLeft w:val="0"/>
      <w:marRight w:val="0"/>
      <w:marTop w:val="0"/>
      <w:marBottom w:val="0"/>
      <w:divBdr>
        <w:top w:val="none" w:sz="0" w:space="0" w:color="auto"/>
        <w:left w:val="none" w:sz="0" w:space="0" w:color="auto"/>
        <w:bottom w:val="none" w:sz="0" w:space="0" w:color="auto"/>
        <w:right w:val="none" w:sz="0" w:space="0" w:color="auto"/>
      </w:divBdr>
    </w:div>
    <w:div w:id="1495678376">
      <w:bodyDiv w:val="1"/>
      <w:marLeft w:val="0"/>
      <w:marRight w:val="0"/>
      <w:marTop w:val="0"/>
      <w:marBottom w:val="0"/>
      <w:divBdr>
        <w:top w:val="none" w:sz="0" w:space="0" w:color="auto"/>
        <w:left w:val="none" w:sz="0" w:space="0" w:color="auto"/>
        <w:bottom w:val="none" w:sz="0" w:space="0" w:color="auto"/>
        <w:right w:val="none" w:sz="0" w:space="0" w:color="auto"/>
      </w:divBdr>
    </w:div>
    <w:div w:id="1505247336">
      <w:bodyDiv w:val="1"/>
      <w:marLeft w:val="0"/>
      <w:marRight w:val="0"/>
      <w:marTop w:val="0"/>
      <w:marBottom w:val="0"/>
      <w:divBdr>
        <w:top w:val="none" w:sz="0" w:space="0" w:color="auto"/>
        <w:left w:val="none" w:sz="0" w:space="0" w:color="auto"/>
        <w:bottom w:val="none" w:sz="0" w:space="0" w:color="auto"/>
        <w:right w:val="none" w:sz="0" w:space="0" w:color="auto"/>
      </w:divBdr>
    </w:div>
    <w:div w:id="1516076147">
      <w:bodyDiv w:val="1"/>
      <w:marLeft w:val="0"/>
      <w:marRight w:val="0"/>
      <w:marTop w:val="0"/>
      <w:marBottom w:val="0"/>
      <w:divBdr>
        <w:top w:val="none" w:sz="0" w:space="0" w:color="auto"/>
        <w:left w:val="none" w:sz="0" w:space="0" w:color="auto"/>
        <w:bottom w:val="none" w:sz="0" w:space="0" w:color="auto"/>
        <w:right w:val="none" w:sz="0" w:space="0" w:color="auto"/>
      </w:divBdr>
    </w:div>
    <w:div w:id="1519612279">
      <w:bodyDiv w:val="1"/>
      <w:marLeft w:val="0"/>
      <w:marRight w:val="0"/>
      <w:marTop w:val="0"/>
      <w:marBottom w:val="0"/>
      <w:divBdr>
        <w:top w:val="none" w:sz="0" w:space="0" w:color="auto"/>
        <w:left w:val="none" w:sz="0" w:space="0" w:color="auto"/>
        <w:bottom w:val="none" w:sz="0" w:space="0" w:color="auto"/>
        <w:right w:val="none" w:sz="0" w:space="0" w:color="auto"/>
      </w:divBdr>
    </w:div>
    <w:div w:id="1521311785">
      <w:bodyDiv w:val="1"/>
      <w:marLeft w:val="0"/>
      <w:marRight w:val="0"/>
      <w:marTop w:val="0"/>
      <w:marBottom w:val="0"/>
      <w:divBdr>
        <w:top w:val="none" w:sz="0" w:space="0" w:color="auto"/>
        <w:left w:val="none" w:sz="0" w:space="0" w:color="auto"/>
        <w:bottom w:val="none" w:sz="0" w:space="0" w:color="auto"/>
        <w:right w:val="none" w:sz="0" w:space="0" w:color="auto"/>
      </w:divBdr>
    </w:div>
    <w:div w:id="1529640659">
      <w:bodyDiv w:val="1"/>
      <w:marLeft w:val="0"/>
      <w:marRight w:val="0"/>
      <w:marTop w:val="0"/>
      <w:marBottom w:val="0"/>
      <w:divBdr>
        <w:top w:val="none" w:sz="0" w:space="0" w:color="auto"/>
        <w:left w:val="none" w:sz="0" w:space="0" w:color="auto"/>
        <w:bottom w:val="none" w:sz="0" w:space="0" w:color="auto"/>
        <w:right w:val="none" w:sz="0" w:space="0" w:color="auto"/>
      </w:divBdr>
    </w:div>
    <w:div w:id="1529641710">
      <w:bodyDiv w:val="1"/>
      <w:marLeft w:val="0"/>
      <w:marRight w:val="0"/>
      <w:marTop w:val="0"/>
      <w:marBottom w:val="0"/>
      <w:divBdr>
        <w:top w:val="none" w:sz="0" w:space="0" w:color="auto"/>
        <w:left w:val="none" w:sz="0" w:space="0" w:color="auto"/>
        <w:bottom w:val="none" w:sz="0" w:space="0" w:color="auto"/>
        <w:right w:val="none" w:sz="0" w:space="0" w:color="auto"/>
      </w:divBdr>
    </w:div>
    <w:div w:id="1531380716">
      <w:bodyDiv w:val="1"/>
      <w:marLeft w:val="0"/>
      <w:marRight w:val="0"/>
      <w:marTop w:val="0"/>
      <w:marBottom w:val="0"/>
      <w:divBdr>
        <w:top w:val="none" w:sz="0" w:space="0" w:color="auto"/>
        <w:left w:val="none" w:sz="0" w:space="0" w:color="auto"/>
        <w:bottom w:val="none" w:sz="0" w:space="0" w:color="auto"/>
        <w:right w:val="none" w:sz="0" w:space="0" w:color="auto"/>
      </w:divBdr>
    </w:div>
    <w:div w:id="1531411350">
      <w:bodyDiv w:val="1"/>
      <w:marLeft w:val="0"/>
      <w:marRight w:val="0"/>
      <w:marTop w:val="0"/>
      <w:marBottom w:val="0"/>
      <w:divBdr>
        <w:top w:val="none" w:sz="0" w:space="0" w:color="auto"/>
        <w:left w:val="none" w:sz="0" w:space="0" w:color="auto"/>
        <w:bottom w:val="none" w:sz="0" w:space="0" w:color="auto"/>
        <w:right w:val="none" w:sz="0" w:space="0" w:color="auto"/>
      </w:divBdr>
    </w:div>
    <w:div w:id="1533574785">
      <w:bodyDiv w:val="1"/>
      <w:marLeft w:val="0"/>
      <w:marRight w:val="0"/>
      <w:marTop w:val="0"/>
      <w:marBottom w:val="0"/>
      <w:divBdr>
        <w:top w:val="none" w:sz="0" w:space="0" w:color="auto"/>
        <w:left w:val="none" w:sz="0" w:space="0" w:color="auto"/>
        <w:bottom w:val="none" w:sz="0" w:space="0" w:color="auto"/>
        <w:right w:val="none" w:sz="0" w:space="0" w:color="auto"/>
      </w:divBdr>
    </w:div>
    <w:div w:id="1534152261">
      <w:bodyDiv w:val="1"/>
      <w:marLeft w:val="0"/>
      <w:marRight w:val="0"/>
      <w:marTop w:val="0"/>
      <w:marBottom w:val="0"/>
      <w:divBdr>
        <w:top w:val="none" w:sz="0" w:space="0" w:color="auto"/>
        <w:left w:val="none" w:sz="0" w:space="0" w:color="auto"/>
        <w:bottom w:val="none" w:sz="0" w:space="0" w:color="auto"/>
        <w:right w:val="none" w:sz="0" w:space="0" w:color="auto"/>
      </w:divBdr>
    </w:div>
    <w:div w:id="1537156885">
      <w:bodyDiv w:val="1"/>
      <w:marLeft w:val="0"/>
      <w:marRight w:val="0"/>
      <w:marTop w:val="0"/>
      <w:marBottom w:val="0"/>
      <w:divBdr>
        <w:top w:val="none" w:sz="0" w:space="0" w:color="auto"/>
        <w:left w:val="none" w:sz="0" w:space="0" w:color="auto"/>
        <w:bottom w:val="none" w:sz="0" w:space="0" w:color="auto"/>
        <w:right w:val="none" w:sz="0" w:space="0" w:color="auto"/>
      </w:divBdr>
    </w:div>
    <w:div w:id="1539198397">
      <w:bodyDiv w:val="1"/>
      <w:marLeft w:val="0"/>
      <w:marRight w:val="0"/>
      <w:marTop w:val="0"/>
      <w:marBottom w:val="0"/>
      <w:divBdr>
        <w:top w:val="none" w:sz="0" w:space="0" w:color="auto"/>
        <w:left w:val="none" w:sz="0" w:space="0" w:color="auto"/>
        <w:bottom w:val="none" w:sz="0" w:space="0" w:color="auto"/>
        <w:right w:val="none" w:sz="0" w:space="0" w:color="auto"/>
      </w:divBdr>
    </w:div>
    <w:div w:id="1540509423">
      <w:bodyDiv w:val="1"/>
      <w:marLeft w:val="0"/>
      <w:marRight w:val="0"/>
      <w:marTop w:val="0"/>
      <w:marBottom w:val="0"/>
      <w:divBdr>
        <w:top w:val="none" w:sz="0" w:space="0" w:color="auto"/>
        <w:left w:val="none" w:sz="0" w:space="0" w:color="auto"/>
        <w:bottom w:val="none" w:sz="0" w:space="0" w:color="auto"/>
        <w:right w:val="none" w:sz="0" w:space="0" w:color="auto"/>
      </w:divBdr>
    </w:div>
    <w:div w:id="1542939219">
      <w:bodyDiv w:val="1"/>
      <w:marLeft w:val="0"/>
      <w:marRight w:val="0"/>
      <w:marTop w:val="0"/>
      <w:marBottom w:val="0"/>
      <w:divBdr>
        <w:top w:val="none" w:sz="0" w:space="0" w:color="auto"/>
        <w:left w:val="none" w:sz="0" w:space="0" w:color="auto"/>
        <w:bottom w:val="none" w:sz="0" w:space="0" w:color="auto"/>
        <w:right w:val="none" w:sz="0" w:space="0" w:color="auto"/>
      </w:divBdr>
    </w:div>
    <w:div w:id="1544246329">
      <w:bodyDiv w:val="1"/>
      <w:marLeft w:val="0"/>
      <w:marRight w:val="0"/>
      <w:marTop w:val="0"/>
      <w:marBottom w:val="0"/>
      <w:divBdr>
        <w:top w:val="none" w:sz="0" w:space="0" w:color="auto"/>
        <w:left w:val="none" w:sz="0" w:space="0" w:color="auto"/>
        <w:bottom w:val="none" w:sz="0" w:space="0" w:color="auto"/>
        <w:right w:val="none" w:sz="0" w:space="0" w:color="auto"/>
      </w:divBdr>
    </w:div>
    <w:div w:id="1546722970">
      <w:bodyDiv w:val="1"/>
      <w:marLeft w:val="0"/>
      <w:marRight w:val="0"/>
      <w:marTop w:val="0"/>
      <w:marBottom w:val="0"/>
      <w:divBdr>
        <w:top w:val="none" w:sz="0" w:space="0" w:color="auto"/>
        <w:left w:val="none" w:sz="0" w:space="0" w:color="auto"/>
        <w:bottom w:val="none" w:sz="0" w:space="0" w:color="auto"/>
        <w:right w:val="none" w:sz="0" w:space="0" w:color="auto"/>
      </w:divBdr>
    </w:div>
    <w:div w:id="1549533856">
      <w:bodyDiv w:val="1"/>
      <w:marLeft w:val="0"/>
      <w:marRight w:val="0"/>
      <w:marTop w:val="0"/>
      <w:marBottom w:val="0"/>
      <w:divBdr>
        <w:top w:val="none" w:sz="0" w:space="0" w:color="auto"/>
        <w:left w:val="none" w:sz="0" w:space="0" w:color="auto"/>
        <w:bottom w:val="none" w:sz="0" w:space="0" w:color="auto"/>
        <w:right w:val="none" w:sz="0" w:space="0" w:color="auto"/>
      </w:divBdr>
    </w:div>
    <w:div w:id="1549563787">
      <w:bodyDiv w:val="1"/>
      <w:marLeft w:val="0"/>
      <w:marRight w:val="0"/>
      <w:marTop w:val="0"/>
      <w:marBottom w:val="0"/>
      <w:divBdr>
        <w:top w:val="none" w:sz="0" w:space="0" w:color="auto"/>
        <w:left w:val="none" w:sz="0" w:space="0" w:color="auto"/>
        <w:bottom w:val="none" w:sz="0" w:space="0" w:color="auto"/>
        <w:right w:val="none" w:sz="0" w:space="0" w:color="auto"/>
      </w:divBdr>
    </w:div>
    <w:div w:id="1551069857">
      <w:bodyDiv w:val="1"/>
      <w:marLeft w:val="0"/>
      <w:marRight w:val="0"/>
      <w:marTop w:val="0"/>
      <w:marBottom w:val="0"/>
      <w:divBdr>
        <w:top w:val="none" w:sz="0" w:space="0" w:color="auto"/>
        <w:left w:val="none" w:sz="0" w:space="0" w:color="auto"/>
        <w:bottom w:val="none" w:sz="0" w:space="0" w:color="auto"/>
        <w:right w:val="none" w:sz="0" w:space="0" w:color="auto"/>
      </w:divBdr>
    </w:div>
    <w:div w:id="1554348619">
      <w:bodyDiv w:val="1"/>
      <w:marLeft w:val="0"/>
      <w:marRight w:val="0"/>
      <w:marTop w:val="0"/>
      <w:marBottom w:val="0"/>
      <w:divBdr>
        <w:top w:val="none" w:sz="0" w:space="0" w:color="auto"/>
        <w:left w:val="none" w:sz="0" w:space="0" w:color="auto"/>
        <w:bottom w:val="none" w:sz="0" w:space="0" w:color="auto"/>
        <w:right w:val="none" w:sz="0" w:space="0" w:color="auto"/>
      </w:divBdr>
    </w:div>
    <w:div w:id="1560752025">
      <w:bodyDiv w:val="1"/>
      <w:marLeft w:val="0"/>
      <w:marRight w:val="0"/>
      <w:marTop w:val="0"/>
      <w:marBottom w:val="0"/>
      <w:divBdr>
        <w:top w:val="none" w:sz="0" w:space="0" w:color="auto"/>
        <w:left w:val="none" w:sz="0" w:space="0" w:color="auto"/>
        <w:bottom w:val="none" w:sz="0" w:space="0" w:color="auto"/>
        <w:right w:val="none" w:sz="0" w:space="0" w:color="auto"/>
      </w:divBdr>
    </w:div>
    <w:div w:id="1560820491">
      <w:bodyDiv w:val="1"/>
      <w:marLeft w:val="0"/>
      <w:marRight w:val="0"/>
      <w:marTop w:val="0"/>
      <w:marBottom w:val="0"/>
      <w:divBdr>
        <w:top w:val="none" w:sz="0" w:space="0" w:color="auto"/>
        <w:left w:val="none" w:sz="0" w:space="0" w:color="auto"/>
        <w:bottom w:val="none" w:sz="0" w:space="0" w:color="auto"/>
        <w:right w:val="none" w:sz="0" w:space="0" w:color="auto"/>
      </w:divBdr>
    </w:div>
    <w:div w:id="1565528303">
      <w:bodyDiv w:val="1"/>
      <w:marLeft w:val="0"/>
      <w:marRight w:val="0"/>
      <w:marTop w:val="0"/>
      <w:marBottom w:val="0"/>
      <w:divBdr>
        <w:top w:val="none" w:sz="0" w:space="0" w:color="auto"/>
        <w:left w:val="none" w:sz="0" w:space="0" w:color="auto"/>
        <w:bottom w:val="none" w:sz="0" w:space="0" w:color="auto"/>
        <w:right w:val="none" w:sz="0" w:space="0" w:color="auto"/>
      </w:divBdr>
    </w:div>
    <w:div w:id="1570798167">
      <w:bodyDiv w:val="1"/>
      <w:marLeft w:val="0"/>
      <w:marRight w:val="0"/>
      <w:marTop w:val="0"/>
      <w:marBottom w:val="0"/>
      <w:divBdr>
        <w:top w:val="none" w:sz="0" w:space="0" w:color="auto"/>
        <w:left w:val="none" w:sz="0" w:space="0" w:color="auto"/>
        <w:bottom w:val="none" w:sz="0" w:space="0" w:color="auto"/>
        <w:right w:val="none" w:sz="0" w:space="0" w:color="auto"/>
      </w:divBdr>
    </w:div>
    <w:div w:id="1572546533">
      <w:bodyDiv w:val="1"/>
      <w:marLeft w:val="0"/>
      <w:marRight w:val="0"/>
      <w:marTop w:val="0"/>
      <w:marBottom w:val="0"/>
      <w:divBdr>
        <w:top w:val="none" w:sz="0" w:space="0" w:color="auto"/>
        <w:left w:val="none" w:sz="0" w:space="0" w:color="auto"/>
        <w:bottom w:val="none" w:sz="0" w:space="0" w:color="auto"/>
        <w:right w:val="none" w:sz="0" w:space="0" w:color="auto"/>
      </w:divBdr>
    </w:div>
    <w:div w:id="1574781219">
      <w:bodyDiv w:val="1"/>
      <w:marLeft w:val="0"/>
      <w:marRight w:val="0"/>
      <w:marTop w:val="0"/>
      <w:marBottom w:val="0"/>
      <w:divBdr>
        <w:top w:val="none" w:sz="0" w:space="0" w:color="auto"/>
        <w:left w:val="none" w:sz="0" w:space="0" w:color="auto"/>
        <w:bottom w:val="none" w:sz="0" w:space="0" w:color="auto"/>
        <w:right w:val="none" w:sz="0" w:space="0" w:color="auto"/>
      </w:divBdr>
    </w:div>
    <w:div w:id="1577789333">
      <w:bodyDiv w:val="1"/>
      <w:marLeft w:val="0"/>
      <w:marRight w:val="0"/>
      <w:marTop w:val="0"/>
      <w:marBottom w:val="0"/>
      <w:divBdr>
        <w:top w:val="none" w:sz="0" w:space="0" w:color="auto"/>
        <w:left w:val="none" w:sz="0" w:space="0" w:color="auto"/>
        <w:bottom w:val="none" w:sz="0" w:space="0" w:color="auto"/>
        <w:right w:val="none" w:sz="0" w:space="0" w:color="auto"/>
      </w:divBdr>
    </w:div>
    <w:div w:id="1581022854">
      <w:bodyDiv w:val="1"/>
      <w:marLeft w:val="0"/>
      <w:marRight w:val="0"/>
      <w:marTop w:val="0"/>
      <w:marBottom w:val="0"/>
      <w:divBdr>
        <w:top w:val="none" w:sz="0" w:space="0" w:color="auto"/>
        <w:left w:val="none" w:sz="0" w:space="0" w:color="auto"/>
        <w:bottom w:val="none" w:sz="0" w:space="0" w:color="auto"/>
        <w:right w:val="none" w:sz="0" w:space="0" w:color="auto"/>
      </w:divBdr>
    </w:div>
    <w:div w:id="1596786513">
      <w:bodyDiv w:val="1"/>
      <w:marLeft w:val="0"/>
      <w:marRight w:val="0"/>
      <w:marTop w:val="0"/>
      <w:marBottom w:val="0"/>
      <w:divBdr>
        <w:top w:val="none" w:sz="0" w:space="0" w:color="auto"/>
        <w:left w:val="none" w:sz="0" w:space="0" w:color="auto"/>
        <w:bottom w:val="none" w:sz="0" w:space="0" w:color="auto"/>
        <w:right w:val="none" w:sz="0" w:space="0" w:color="auto"/>
      </w:divBdr>
    </w:div>
    <w:div w:id="1596939088">
      <w:bodyDiv w:val="1"/>
      <w:marLeft w:val="0"/>
      <w:marRight w:val="0"/>
      <w:marTop w:val="0"/>
      <w:marBottom w:val="0"/>
      <w:divBdr>
        <w:top w:val="none" w:sz="0" w:space="0" w:color="auto"/>
        <w:left w:val="none" w:sz="0" w:space="0" w:color="auto"/>
        <w:bottom w:val="none" w:sz="0" w:space="0" w:color="auto"/>
        <w:right w:val="none" w:sz="0" w:space="0" w:color="auto"/>
      </w:divBdr>
    </w:div>
    <w:div w:id="1597440663">
      <w:bodyDiv w:val="1"/>
      <w:marLeft w:val="0"/>
      <w:marRight w:val="0"/>
      <w:marTop w:val="0"/>
      <w:marBottom w:val="0"/>
      <w:divBdr>
        <w:top w:val="none" w:sz="0" w:space="0" w:color="auto"/>
        <w:left w:val="none" w:sz="0" w:space="0" w:color="auto"/>
        <w:bottom w:val="none" w:sz="0" w:space="0" w:color="auto"/>
        <w:right w:val="none" w:sz="0" w:space="0" w:color="auto"/>
      </w:divBdr>
    </w:div>
    <w:div w:id="1600288954">
      <w:bodyDiv w:val="1"/>
      <w:marLeft w:val="0"/>
      <w:marRight w:val="0"/>
      <w:marTop w:val="0"/>
      <w:marBottom w:val="0"/>
      <w:divBdr>
        <w:top w:val="none" w:sz="0" w:space="0" w:color="auto"/>
        <w:left w:val="none" w:sz="0" w:space="0" w:color="auto"/>
        <w:bottom w:val="none" w:sz="0" w:space="0" w:color="auto"/>
        <w:right w:val="none" w:sz="0" w:space="0" w:color="auto"/>
      </w:divBdr>
    </w:div>
    <w:div w:id="1600597972">
      <w:bodyDiv w:val="1"/>
      <w:marLeft w:val="0"/>
      <w:marRight w:val="0"/>
      <w:marTop w:val="0"/>
      <w:marBottom w:val="0"/>
      <w:divBdr>
        <w:top w:val="none" w:sz="0" w:space="0" w:color="auto"/>
        <w:left w:val="none" w:sz="0" w:space="0" w:color="auto"/>
        <w:bottom w:val="none" w:sz="0" w:space="0" w:color="auto"/>
        <w:right w:val="none" w:sz="0" w:space="0" w:color="auto"/>
      </w:divBdr>
    </w:div>
    <w:div w:id="1605960929">
      <w:bodyDiv w:val="1"/>
      <w:marLeft w:val="0"/>
      <w:marRight w:val="0"/>
      <w:marTop w:val="0"/>
      <w:marBottom w:val="0"/>
      <w:divBdr>
        <w:top w:val="none" w:sz="0" w:space="0" w:color="auto"/>
        <w:left w:val="none" w:sz="0" w:space="0" w:color="auto"/>
        <w:bottom w:val="none" w:sz="0" w:space="0" w:color="auto"/>
        <w:right w:val="none" w:sz="0" w:space="0" w:color="auto"/>
      </w:divBdr>
    </w:div>
    <w:div w:id="1606381321">
      <w:bodyDiv w:val="1"/>
      <w:marLeft w:val="0"/>
      <w:marRight w:val="0"/>
      <w:marTop w:val="0"/>
      <w:marBottom w:val="0"/>
      <w:divBdr>
        <w:top w:val="none" w:sz="0" w:space="0" w:color="auto"/>
        <w:left w:val="none" w:sz="0" w:space="0" w:color="auto"/>
        <w:bottom w:val="none" w:sz="0" w:space="0" w:color="auto"/>
        <w:right w:val="none" w:sz="0" w:space="0" w:color="auto"/>
      </w:divBdr>
    </w:div>
    <w:div w:id="1607537861">
      <w:bodyDiv w:val="1"/>
      <w:marLeft w:val="0"/>
      <w:marRight w:val="0"/>
      <w:marTop w:val="0"/>
      <w:marBottom w:val="0"/>
      <w:divBdr>
        <w:top w:val="none" w:sz="0" w:space="0" w:color="auto"/>
        <w:left w:val="none" w:sz="0" w:space="0" w:color="auto"/>
        <w:bottom w:val="none" w:sz="0" w:space="0" w:color="auto"/>
        <w:right w:val="none" w:sz="0" w:space="0" w:color="auto"/>
      </w:divBdr>
    </w:div>
    <w:div w:id="1612737045">
      <w:bodyDiv w:val="1"/>
      <w:marLeft w:val="0"/>
      <w:marRight w:val="0"/>
      <w:marTop w:val="0"/>
      <w:marBottom w:val="0"/>
      <w:divBdr>
        <w:top w:val="none" w:sz="0" w:space="0" w:color="auto"/>
        <w:left w:val="none" w:sz="0" w:space="0" w:color="auto"/>
        <w:bottom w:val="none" w:sz="0" w:space="0" w:color="auto"/>
        <w:right w:val="none" w:sz="0" w:space="0" w:color="auto"/>
      </w:divBdr>
    </w:div>
    <w:div w:id="1612741112">
      <w:bodyDiv w:val="1"/>
      <w:marLeft w:val="0"/>
      <w:marRight w:val="0"/>
      <w:marTop w:val="0"/>
      <w:marBottom w:val="0"/>
      <w:divBdr>
        <w:top w:val="none" w:sz="0" w:space="0" w:color="auto"/>
        <w:left w:val="none" w:sz="0" w:space="0" w:color="auto"/>
        <w:bottom w:val="none" w:sz="0" w:space="0" w:color="auto"/>
        <w:right w:val="none" w:sz="0" w:space="0" w:color="auto"/>
      </w:divBdr>
    </w:div>
    <w:div w:id="1613972443">
      <w:bodyDiv w:val="1"/>
      <w:marLeft w:val="0"/>
      <w:marRight w:val="0"/>
      <w:marTop w:val="0"/>
      <w:marBottom w:val="0"/>
      <w:divBdr>
        <w:top w:val="none" w:sz="0" w:space="0" w:color="auto"/>
        <w:left w:val="none" w:sz="0" w:space="0" w:color="auto"/>
        <w:bottom w:val="none" w:sz="0" w:space="0" w:color="auto"/>
        <w:right w:val="none" w:sz="0" w:space="0" w:color="auto"/>
      </w:divBdr>
    </w:div>
    <w:div w:id="1617642066">
      <w:bodyDiv w:val="1"/>
      <w:marLeft w:val="0"/>
      <w:marRight w:val="0"/>
      <w:marTop w:val="0"/>
      <w:marBottom w:val="0"/>
      <w:divBdr>
        <w:top w:val="none" w:sz="0" w:space="0" w:color="auto"/>
        <w:left w:val="none" w:sz="0" w:space="0" w:color="auto"/>
        <w:bottom w:val="none" w:sz="0" w:space="0" w:color="auto"/>
        <w:right w:val="none" w:sz="0" w:space="0" w:color="auto"/>
      </w:divBdr>
    </w:div>
    <w:div w:id="1617981112">
      <w:bodyDiv w:val="1"/>
      <w:marLeft w:val="0"/>
      <w:marRight w:val="0"/>
      <w:marTop w:val="0"/>
      <w:marBottom w:val="0"/>
      <w:divBdr>
        <w:top w:val="none" w:sz="0" w:space="0" w:color="auto"/>
        <w:left w:val="none" w:sz="0" w:space="0" w:color="auto"/>
        <w:bottom w:val="none" w:sz="0" w:space="0" w:color="auto"/>
        <w:right w:val="none" w:sz="0" w:space="0" w:color="auto"/>
      </w:divBdr>
    </w:div>
    <w:div w:id="1621716770">
      <w:bodyDiv w:val="1"/>
      <w:marLeft w:val="0"/>
      <w:marRight w:val="0"/>
      <w:marTop w:val="0"/>
      <w:marBottom w:val="0"/>
      <w:divBdr>
        <w:top w:val="none" w:sz="0" w:space="0" w:color="auto"/>
        <w:left w:val="none" w:sz="0" w:space="0" w:color="auto"/>
        <w:bottom w:val="none" w:sz="0" w:space="0" w:color="auto"/>
        <w:right w:val="none" w:sz="0" w:space="0" w:color="auto"/>
      </w:divBdr>
    </w:div>
    <w:div w:id="1622420228">
      <w:bodyDiv w:val="1"/>
      <w:marLeft w:val="0"/>
      <w:marRight w:val="0"/>
      <w:marTop w:val="0"/>
      <w:marBottom w:val="0"/>
      <w:divBdr>
        <w:top w:val="none" w:sz="0" w:space="0" w:color="auto"/>
        <w:left w:val="none" w:sz="0" w:space="0" w:color="auto"/>
        <w:bottom w:val="none" w:sz="0" w:space="0" w:color="auto"/>
        <w:right w:val="none" w:sz="0" w:space="0" w:color="auto"/>
      </w:divBdr>
    </w:div>
    <w:div w:id="1626932983">
      <w:bodyDiv w:val="1"/>
      <w:marLeft w:val="0"/>
      <w:marRight w:val="0"/>
      <w:marTop w:val="0"/>
      <w:marBottom w:val="0"/>
      <w:divBdr>
        <w:top w:val="none" w:sz="0" w:space="0" w:color="auto"/>
        <w:left w:val="none" w:sz="0" w:space="0" w:color="auto"/>
        <w:bottom w:val="none" w:sz="0" w:space="0" w:color="auto"/>
        <w:right w:val="none" w:sz="0" w:space="0" w:color="auto"/>
      </w:divBdr>
    </w:div>
    <w:div w:id="1627467572">
      <w:bodyDiv w:val="1"/>
      <w:marLeft w:val="0"/>
      <w:marRight w:val="0"/>
      <w:marTop w:val="0"/>
      <w:marBottom w:val="0"/>
      <w:divBdr>
        <w:top w:val="none" w:sz="0" w:space="0" w:color="auto"/>
        <w:left w:val="none" w:sz="0" w:space="0" w:color="auto"/>
        <w:bottom w:val="none" w:sz="0" w:space="0" w:color="auto"/>
        <w:right w:val="none" w:sz="0" w:space="0" w:color="auto"/>
      </w:divBdr>
    </w:div>
    <w:div w:id="1629775824">
      <w:bodyDiv w:val="1"/>
      <w:marLeft w:val="0"/>
      <w:marRight w:val="0"/>
      <w:marTop w:val="0"/>
      <w:marBottom w:val="0"/>
      <w:divBdr>
        <w:top w:val="none" w:sz="0" w:space="0" w:color="auto"/>
        <w:left w:val="none" w:sz="0" w:space="0" w:color="auto"/>
        <w:bottom w:val="none" w:sz="0" w:space="0" w:color="auto"/>
        <w:right w:val="none" w:sz="0" w:space="0" w:color="auto"/>
      </w:divBdr>
    </w:div>
    <w:div w:id="1639064117">
      <w:bodyDiv w:val="1"/>
      <w:marLeft w:val="0"/>
      <w:marRight w:val="0"/>
      <w:marTop w:val="0"/>
      <w:marBottom w:val="0"/>
      <w:divBdr>
        <w:top w:val="none" w:sz="0" w:space="0" w:color="auto"/>
        <w:left w:val="none" w:sz="0" w:space="0" w:color="auto"/>
        <w:bottom w:val="none" w:sz="0" w:space="0" w:color="auto"/>
        <w:right w:val="none" w:sz="0" w:space="0" w:color="auto"/>
      </w:divBdr>
    </w:div>
    <w:div w:id="1639452893">
      <w:bodyDiv w:val="1"/>
      <w:marLeft w:val="0"/>
      <w:marRight w:val="0"/>
      <w:marTop w:val="0"/>
      <w:marBottom w:val="0"/>
      <w:divBdr>
        <w:top w:val="none" w:sz="0" w:space="0" w:color="auto"/>
        <w:left w:val="none" w:sz="0" w:space="0" w:color="auto"/>
        <w:bottom w:val="none" w:sz="0" w:space="0" w:color="auto"/>
        <w:right w:val="none" w:sz="0" w:space="0" w:color="auto"/>
      </w:divBdr>
    </w:div>
    <w:div w:id="1640066044">
      <w:bodyDiv w:val="1"/>
      <w:marLeft w:val="0"/>
      <w:marRight w:val="0"/>
      <w:marTop w:val="0"/>
      <w:marBottom w:val="0"/>
      <w:divBdr>
        <w:top w:val="none" w:sz="0" w:space="0" w:color="auto"/>
        <w:left w:val="none" w:sz="0" w:space="0" w:color="auto"/>
        <w:bottom w:val="none" w:sz="0" w:space="0" w:color="auto"/>
        <w:right w:val="none" w:sz="0" w:space="0" w:color="auto"/>
      </w:divBdr>
    </w:div>
    <w:div w:id="1644963267">
      <w:bodyDiv w:val="1"/>
      <w:marLeft w:val="0"/>
      <w:marRight w:val="0"/>
      <w:marTop w:val="0"/>
      <w:marBottom w:val="0"/>
      <w:divBdr>
        <w:top w:val="none" w:sz="0" w:space="0" w:color="auto"/>
        <w:left w:val="none" w:sz="0" w:space="0" w:color="auto"/>
        <w:bottom w:val="none" w:sz="0" w:space="0" w:color="auto"/>
        <w:right w:val="none" w:sz="0" w:space="0" w:color="auto"/>
      </w:divBdr>
    </w:div>
    <w:div w:id="1648585795">
      <w:bodyDiv w:val="1"/>
      <w:marLeft w:val="0"/>
      <w:marRight w:val="0"/>
      <w:marTop w:val="0"/>
      <w:marBottom w:val="0"/>
      <w:divBdr>
        <w:top w:val="none" w:sz="0" w:space="0" w:color="auto"/>
        <w:left w:val="none" w:sz="0" w:space="0" w:color="auto"/>
        <w:bottom w:val="none" w:sz="0" w:space="0" w:color="auto"/>
        <w:right w:val="none" w:sz="0" w:space="0" w:color="auto"/>
      </w:divBdr>
    </w:div>
    <w:div w:id="1658922347">
      <w:bodyDiv w:val="1"/>
      <w:marLeft w:val="0"/>
      <w:marRight w:val="0"/>
      <w:marTop w:val="0"/>
      <w:marBottom w:val="0"/>
      <w:divBdr>
        <w:top w:val="none" w:sz="0" w:space="0" w:color="auto"/>
        <w:left w:val="none" w:sz="0" w:space="0" w:color="auto"/>
        <w:bottom w:val="none" w:sz="0" w:space="0" w:color="auto"/>
        <w:right w:val="none" w:sz="0" w:space="0" w:color="auto"/>
      </w:divBdr>
    </w:div>
    <w:div w:id="1659192147">
      <w:bodyDiv w:val="1"/>
      <w:marLeft w:val="0"/>
      <w:marRight w:val="0"/>
      <w:marTop w:val="0"/>
      <w:marBottom w:val="0"/>
      <w:divBdr>
        <w:top w:val="none" w:sz="0" w:space="0" w:color="auto"/>
        <w:left w:val="none" w:sz="0" w:space="0" w:color="auto"/>
        <w:bottom w:val="none" w:sz="0" w:space="0" w:color="auto"/>
        <w:right w:val="none" w:sz="0" w:space="0" w:color="auto"/>
      </w:divBdr>
    </w:div>
    <w:div w:id="1677263828">
      <w:bodyDiv w:val="1"/>
      <w:marLeft w:val="0"/>
      <w:marRight w:val="0"/>
      <w:marTop w:val="0"/>
      <w:marBottom w:val="0"/>
      <w:divBdr>
        <w:top w:val="none" w:sz="0" w:space="0" w:color="auto"/>
        <w:left w:val="none" w:sz="0" w:space="0" w:color="auto"/>
        <w:bottom w:val="none" w:sz="0" w:space="0" w:color="auto"/>
        <w:right w:val="none" w:sz="0" w:space="0" w:color="auto"/>
      </w:divBdr>
    </w:div>
    <w:div w:id="1677998913">
      <w:bodyDiv w:val="1"/>
      <w:marLeft w:val="0"/>
      <w:marRight w:val="0"/>
      <w:marTop w:val="0"/>
      <w:marBottom w:val="0"/>
      <w:divBdr>
        <w:top w:val="none" w:sz="0" w:space="0" w:color="auto"/>
        <w:left w:val="none" w:sz="0" w:space="0" w:color="auto"/>
        <w:bottom w:val="none" w:sz="0" w:space="0" w:color="auto"/>
        <w:right w:val="none" w:sz="0" w:space="0" w:color="auto"/>
      </w:divBdr>
    </w:div>
    <w:div w:id="1678652810">
      <w:bodyDiv w:val="1"/>
      <w:marLeft w:val="0"/>
      <w:marRight w:val="0"/>
      <w:marTop w:val="0"/>
      <w:marBottom w:val="0"/>
      <w:divBdr>
        <w:top w:val="none" w:sz="0" w:space="0" w:color="auto"/>
        <w:left w:val="none" w:sz="0" w:space="0" w:color="auto"/>
        <w:bottom w:val="none" w:sz="0" w:space="0" w:color="auto"/>
        <w:right w:val="none" w:sz="0" w:space="0" w:color="auto"/>
      </w:divBdr>
    </w:div>
    <w:div w:id="1679457000">
      <w:bodyDiv w:val="1"/>
      <w:marLeft w:val="0"/>
      <w:marRight w:val="0"/>
      <w:marTop w:val="0"/>
      <w:marBottom w:val="0"/>
      <w:divBdr>
        <w:top w:val="none" w:sz="0" w:space="0" w:color="auto"/>
        <w:left w:val="none" w:sz="0" w:space="0" w:color="auto"/>
        <w:bottom w:val="none" w:sz="0" w:space="0" w:color="auto"/>
        <w:right w:val="none" w:sz="0" w:space="0" w:color="auto"/>
      </w:divBdr>
    </w:div>
    <w:div w:id="1682463664">
      <w:bodyDiv w:val="1"/>
      <w:marLeft w:val="0"/>
      <w:marRight w:val="0"/>
      <w:marTop w:val="0"/>
      <w:marBottom w:val="0"/>
      <w:divBdr>
        <w:top w:val="none" w:sz="0" w:space="0" w:color="auto"/>
        <w:left w:val="none" w:sz="0" w:space="0" w:color="auto"/>
        <w:bottom w:val="none" w:sz="0" w:space="0" w:color="auto"/>
        <w:right w:val="none" w:sz="0" w:space="0" w:color="auto"/>
      </w:divBdr>
    </w:div>
    <w:div w:id="1684669678">
      <w:bodyDiv w:val="1"/>
      <w:marLeft w:val="0"/>
      <w:marRight w:val="0"/>
      <w:marTop w:val="0"/>
      <w:marBottom w:val="0"/>
      <w:divBdr>
        <w:top w:val="none" w:sz="0" w:space="0" w:color="auto"/>
        <w:left w:val="none" w:sz="0" w:space="0" w:color="auto"/>
        <w:bottom w:val="none" w:sz="0" w:space="0" w:color="auto"/>
        <w:right w:val="none" w:sz="0" w:space="0" w:color="auto"/>
      </w:divBdr>
    </w:div>
    <w:div w:id="1695378143">
      <w:bodyDiv w:val="1"/>
      <w:marLeft w:val="0"/>
      <w:marRight w:val="0"/>
      <w:marTop w:val="0"/>
      <w:marBottom w:val="0"/>
      <w:divBdr>
        <w:top w:val="none" w:sz="0" w:space="0" w:color="auto"/>
        <w:left w:val="none" w:sz="0" w:space="0" w:color="auto"/>
        <w:bottom w:val="none" w:sz="0" w:space="0" w:color="auto"/>
        <w:right w:val="none" w:sz="0" w:space="0" w:color="auto"/>
      </w:divBdr>
    </w:div>
    <w:div w:id="1697853576">
      <w:bodyDiv w:val="1"/>
      <w:marLeft w:val="0"/>
      <w:marRight w:val="0"/>
      <w:marTop w:val="0"/>
      <w:marBottom w:val="0"/>
      <w:divBdr>
        <w:top w:val="none" w:sz="0" w:space="0" w:color="auto"/>
        <w:left w:val="none" w:sz="0" w:space="0" w:color="auto"/>
        <w:bottom w:val="none" w:sz="0" w:space="0" w:color="auto"/>
        <w:right w:val="none" w:sz="0" w:space="0" w:color="auto"/>
      </w:divBdr>
    </w:div>
    <w:div w:id="1699118844">
      <w:bodyDiv w:val="1"/>
      <w:marLeft w:val="0"/>
      <w:marRight w:val="0"/>
      <w:marTop w:val="0"/>
      <w:marBottom w:val="0"/>
      <w:divBdr>
        <w:top w:val="none" w:sz="0" w:space="0" w:color="auto"/>
        <w:left w:val="none" w:sz="0" w:space="0" w:color="auto"/>
        <w:bottom w:val="none" w:sz="0" w:space="0" w:color="auto"/>
        <w:right w:val="none" w:sz="0" w:space="0" w:color="auto"/>
      </w:divBdr>
    </w:div>
    <w:div w:id="1711028952">
      <w:bodyDiv w:val="1"/>
      <w:marLeft w:val="0"/>
      <w:marRight w:val="0"/>
      <w:marTop w:val="0"/>
      <w:marBottom w:val="0"/>
      <w:divBdr>
        <w:top w:val="none" w:sz="0" w:space="0" w:color="auto"/>
        <w:left w:val="none" w:sz="0" w:space="0" w:color="auto"/>
        <w:bottom w:val="none" w:sz="0" w:space="0" w:color="auto"/>
        <w:right w:val="none" w:sz="0" w:space="0" w:color="auto"/>
      </w:divBdr>
    </w:div>
    <w:div w:id="1712533640">
      <w:bodyDiv w:val="1"/>
      <w:marLeft w:val="0"/>
      <w:marRight w:val="0"/>
      <w:marTop w:val="0"/>
      <w:marBottom w:val="0"/>
      <w:divBdr>
        <w:top w:val="none" w:sz="0" w:space="0" w:color="auto"/>
        <w:left w:val="none" w:sz="0" w:space="0" w:color="auto"/>
        <w:bottom w:val="none" w:sz="0" w:space="0" w:color="auto"/>
        <w:right w:val="none" w:sz="0" w:space="0" w:color="auto"/>
      </w:divBdr>
    </w:div>
    <w:div w:id="1715959486">
      <w:bodyDiv w:val="1"/>
      <w:marLeft w:val="0"/>
      <w:marRight w:val="0"/>
      <w:marTop w:val="0"/>
      <w:marBottom w:val="0"/>
      <w:divBdr>
        <w:top w:val="none" w:sz="0" w:space="0" w:color="auto"/>
        <w:left w:val="none" w:sz="0" w:space="0" w:color="auto"/>
        <w:bottom w:val="none" w:sz="0" w:space="0" w:color="auto"/>
        <w:right w:val="none" w:sz="0" w:space="0" w:color="auto"/>
      </w:divBdr>
    </w:div>
    <w:div w:id="1720741014">
      <w:bodyDiv w:val="1"/>
      <w:marLeft w:val="0"/>
      <w:marRight w:val="0"/>
      <w:marTop w:val="0"/>
      <w:marBottom w:val="0"/>
      <w:divBdr>
        <w:top w:val="none" w:sz="0" w:space="0" w:color="auto"/>
        <w:left w:val="none" w:sz="0" w:space="0" w:color="auto"/>
        <w:bottom w:val="none" w:sz="0" w:space="0" w:color="auto"/>
        <w:right w:val="none" w:sz="0" w:space="0" w:color="auto"/>
      </w:divBdr>
    </w:div>
    <w:div w:id="1723362430">
      <w:bodyDiv w:val="1"/>
      <w:marLeft w:val="0"/>
      <w:marRight w:val="0"/>
      <w:marTop w:val="0"/>
      <w:marBottom w:val="0"/>
      <w:divBdr>
        <w:top w:val="none" w:sz="0" w:space="0" w:color="auto"/>
        <w:left w:val="none" w:sz="0" w:space="0" w:color="auto"/>
        <w:bottom w:val="none" w:sz="0" w:space="0" w:color="auto"/>
        <w:right w:val="none" w:sz="0" w:space="0" w:color="auto"/>
      </w:divBdr>
    </w:div>
    <w:div w:id="1724673354">
      <w:bodyDiv w:val="1"/>
      <w:marLeft w:val="0"/>
      <w:marRight w:val="0"/>
      <w:marTop w:val="0"/>
      <w:marBottom w:val="0"/>
      <w:divBdr>
        <w:top w:val="none" w:sz="0" w:space="0" w:color="auto"/>
        <w:left w:val="none" w:sz="0" w:space="0" w:color="auto"/>
        <w:bottom w:val="none" w:sz="0" w:space="0" w:color="auto"/>
        <w:right w:val="none" w:sz="0" w:space="0" w:color="auto"/>
      </w:divBdr>
    </w:div>
    <w:div w:id="1741245628">
      <w:bodyDiv w:val="1"/>
      <w:marLeft w:val="0"/>
      <w:marRight w:val="0"/>
      <w:marTop w:val="0"/>
      <w:marBottom w:val="0"/>
      <w:divBdr>
        <w:top w:val="none" w:sz="0" w:space="0" w:color="auto"/>
        <w:left w:val="none" w:sz="0" w:space="0" w:color="auto"/>
        <w:bottom w:val="none" w:sz="0" w:space="0" w:color="auto"/>
        <w:right w:val="none" w:sz="0" w:space="0" w:color="auto"/>
      </w:divBdr>
    </w:div>
    <w:div w:id="1744372929">
      <w:bodyDiv w:val="1"/>
      <w:marLeft w:val="0"/>
      <w:marRight w:val="0"/>
      <w:marTop w:val="0"/>
      <w:marBottom w:val="0"/>
      <w:divBdr>
        <w:top w:val="none" w:sz="0" w:space="0" w:color="auto"/>
        <w:left w:val="none" w:sz="0" w:space="0" w:color="auto"/>
        <w:bottom w:val="none" w:sz="0" w:space="0" w:color="auto"/>
        <w:right w:val="none" w:sz="0" w:space="0" w:color="auto"/>
      </w:divBdr>
    </w:div>
    <w:div w:id="1745836581">
      <w:bodyDiv w:val="1"/>
      <w:marLeft w:val="0"/>
      <w:marRight w:val="0"/>
      <w:marTop w:val="0"/>
      <w:marBottom w:val="0"/>
      <w:divBdr>
        <w:top w:val="none" w:sz="0" w:space="0" w:color="auto"/>
        <w:left w:val="none" w:sz="0" w:space="0" w:color="auto"/>
        <w:bottom w:val="none" w:sz="0" w:space="0" w:color="auto"/>
        <w:right w:val="none" w:sz="0" w:space="0" w:color="auto"/>
      </w:divBdr>
    </w:div>
    <w:div w:id="1750032374">
      <w:bodyDiv w:val="1"/>
      <w:marLeft w:val="0"/>
      <w:marRight w:val="0"/>
      <w:marTop w:val="0"/>
      <w:marBottom w:val="0"/>
      <w:divBdr>
        <w:top w:val="none" w:sz="0" w:space="0" w:color="auto"/>
        <w:left w:val="none" w:sz="0" w:space="0" w:color="auto"/>
        <w:bottom w:val="none" w:sz="0" w:space="0" w:color="auto"/>
        <w:right w:val="none" w:sz="0" w:space="0" w:color="auto"/>
      </w:divBdr>
    </w:div>
    <w:div w:id="1750886338">
      <w:bodyDiv w:val="1"/>
      <w:marLeft w:val="0"/>
      <w:marRight w:val="0"/>
      <w:marTop w:val="0"/>
      <w:marBottom w:val="0"/>
      <w:divBdr>
        <w:top w:val="none" w:sz="0" w:space="0" w:color="auto"/>
        <w:left w:val="none" w:sz="0" w:space="0" w:color="auto"/>
        <w:bottom w:val="none" w:sz="0" w:space="0" w:color="auto"/>
        <w:right w:val="none" w:sz="0" w:space="0" w:color="auto"/>
      </w:divBdr>
    </w:div>
    <w:div w:id="1755205542">
      <w:bodyDiv w:val="1"/>
      <w:marLeft w:val="0"/>
      <w:marRight w:val="0"/>
      <w:marTop w:val="0"/>
      <w:marBottom w:val="0"/>
      <w:divBdr>
        <w:top w:val="none" w:sz="0" w:space="0" w:color="auto"/>
        <w:left w:val="none" w:sz="0" w:space="0" w:color="auto"/>
        <w:bottom w:val="none" w:sz="0" w:space="0" w:color="auto"/>
        <w:right w:val="none" w:sz="0" w:space="0" w:color="auto"/>
      </w:divBdr>
    </w:div>
    <w:div w:id="1755319873">
      <w:bodyDiv w:val="1"/>
      <w:marLeft w:val="0"/>
      <w:marRight w:val="0"/>
      <w:marTop w:val="0"/>
      <w:marBottom w:val="0"/>
      <w:divBdr>
        <w:top w:val="none" w:sz="0" w:space="0" w:color="auto"/>
        <w:left w:val="none" w:sz="0" w:space="0" w:color="auto"/>
        <w:bottom w:val="none" w:sz="0" w:space="0" w:color="auto"/>
        <w:right w:val="none" w:sz="0" w:space="0" w:color="auto"/>
      </w:divBdr>
    </w:div>
    <w:div w:id="1756631829">
      <w:bodyDiv w:val="1"/>
      <w:marLeft w:val="0"/>
      <w:marRight w:val="0"/>
      <w:marTop w:val="0"/>
      <w:marBottom w:val="0"/>
      <w:divBdr>
        <w:top w:val="none" w:sz="0" w:space="0" w:color="auto"/>
        <w:left w:val="none" w:sz="0" w:space="0" w:color="auto"/>
        <w:bottom w:val="none" w:sz="0" w:space="0" w:color="auto"/>
        <w:right w:val="none" w:sz="0" w:space="0" w:color="auto"/>
      </w:divBdr>
    </w:div>
    <w:div w:id="1757020441">
      <w:bodyDiv w:val="1"/>
      <w:marLeft w:val="0"/>
      <w:marRight w:val="0"/>
      <w:marTop w:val="0"/>
      <w:marBottom w:val="0"/>
      <w:divBdr>
        <w:top w:val="none" w:sz="0" w:space="0" w:color="auto"/>
        <w:left w:val="none" w:sz="0" w:space="0" w:color="auto"/>
        <w:bottom w:val="none" w:sz="0" w:space="0" w:color="auto"/>
        <w:right w:val="none" w:sz="0" w:space="0" w:color="auto"/>
      </w:divBdr>
    </w:div>
    <w:div w:id="1762600310">
      <w:bodyDiv w:val="1"/>
      <w:marLeft w:val="0"/>
      <w:marRight w:val="0"/>
      <w:marTop w:val="0"/>
      <w:marBottom w:val="0"/>
      <w:divBdr>
        <w:top w:val="none" w:sz="0" w:space="0" w:color="auto"/>
        <w:left w:val="none" w:sz="0" w:space="0" w:color="auto"/>
        <w:bottom w:val="none" w:sz="0" w:space="0" w:color="auto"/>
        <w:right w:val="none" w:sz="0" w:space="0" w:color="auto"/>
      </w:divBdr>
    </w:div>
    <w:div w:id="1767577600">
      <w:bodyDiv w:val="1"/>
      <w:marLeft w:val="0"/>
      <w:marRight w:val="0"/>
      <w:marTop w:val="0"/>
      <w:marBottom w:val="0"/>
      <w:divBdr>
        <w:top w:val="none" w:sz="0" w:space="0" w:color="auto"/>
        <w:left w:val="none" w:sz="0" w:space="0" w:color="auto"/>
        <w:bottom w:val="none" w:sz="0" w:space="0" w:color="auto"/>
        <w:right w:val="none" w:sz="0" w:space="0" w:color="auto"/>
      </w:divBdr>
    </w:div>
    <w:div w:id="1771387632">
      <w:bodyDiv w:val="1"/>
      <w:marLeft w:val="0"/>
      <w:marRight w:val="0"/>
      <w:marTop w:val="0"/>
      <w:marBottom w:val="0"/>
      <w:divBdr>
        <w:top w:val="none" w:sz="0" w:space="0" w:color="auto"/>
        <w:left w:val="none" w:sz="0" w:space="0" w:color="auto"/>
        <w:bottom w:val="none" w:sz="0" w:space="0" w:color="auto"/>
        <w:right w:val="none" w:sz="0" w:space="0" w:color="auto"/>
      </w:divBdr>
    </w:div>
    <w:div w:id="1772432517">
      <w:bodyDiv w:val="1"/>
      <w:marLeft w:val="0"/>
      <w:marRight w:val="0"/>
      <w:marTop w:val="0"/>
      <w:marBottom w:val="0"/>
      <w:divBdr>
        <w:top w:val="none" w:sz="0" w:space="0" w:color="auto"/>
        <w:left w:val="none" w:sz="0" w:space="0" w:color="auto"/>
        <w:bottom w:val="none" w:sz="0" w:space="0" w:color="auto"/>
        <w:right w:val="none" w:sz="0" w:space="0" w:color="auto"/>
      </w:divBdr>
    </w:div>
    <w:div w:id="1781103121">
      <w:bodyDiv w:val="1"/>
      <w:marLeft w:val="0"/>
      <w:marRight w:val="0"/>
      <w:marTop w:val="0"/>
      <w:marBottom w:val="0"/>
      <w:divBdr>
        <w:top w:val="none" w:sz="0" w:space="0" w:color="auto"/>
        <w:left w:val="none" w:sz="0" w:space="0" w:color="auto"/>
        <w:bottom w:val="none" w:sz="0" w:space="0" w:color="auto"/>
        <w:right w:val="none" w:sz="0" w:space="0" w:color="auto"/>
      </w:divBdr>
    </w:div>
    <w:div w:id="1786583263">
      <w:bodyDiv w:val="1"/>
      <w:marLeft w:val="0"/>
      <w:marRight w:val="0"/>
      <w:marTop w:val="0"/>
      <w:marBottom w:val="0"/>
      <w:divBdr>
        <w:top w:val="none" w:sz="0" w:space="0" w:color="auto"/>
        <w:left w:val="none" w:sz="0" w:space="0" w:color="auto"/>
        <w:bottom w:val="none" w:sz="0" w:space="0" w:color="auto"/>
        <w:right w:val="none" w:sz="0" w:space="0" w:color="auto"/>
      </w:divBdr>
    </w:div>
    <w:div w:id="1787431826">
      <w:bodyDiv w:val="1"/>
      <w:marLeft w:val="0"/>
      <w:marRight w:val="0"/>
      <w:marTop w:val="0"/>
      <w:marBottom w:val="0"/>
      <w:divBdr>
        <w:top w:val="none" w:sz="0" w:space="0" w:color="auto"/>
        <w:left w:val="none" w:sz="0" w:space="0" w:color="auto"/>
        <w:bottom w:val="none" w:sz="0" w:space="0" w:color="auto"/>
        <w:right w:val="none" w:sz="0" w:space="0" w:color="auto"/>
      </w:divBdr>
    </w:div>
    <w:div w:id="1788424578">
      <w:bodyDiv w:val="1"/>
      <w:marLeft w:val="0"/>
      <w:marRight w:val="0"/>
      <w:marTop w:val="0"/>
      <w:marBottom w:val="0"/>
      <w:divBdr>
        <w:top w:val="none" w:sz="0" w:space="0" w:color="auto"/>
        <w:left w:val="none" w:sz="0" w:space="0" w:color="auto"/>
        <w:bottom w:val="none" w:sz="0" w:space="0" w:color="auto"/>
        <w:right w:val="none" w:sz="0" w:space="0" w:color="auto"/>
      </w:divBdr>
    </w:div>
    <w:div w:id="1790272676">
      <w:bodyDiv w:val="1"/>
      <w:marLeft w:val="0"/>
      <w:marRight w:val="0"/>
      <w:marTop w:val="0"/>
      <w:marBottom w:val="0"/>
      <w:divBdr>
        <w:top w:val="none" w:sz="0" w:space="0" w:color="auto"/>
        <w:left w:val="none" w:sz="0" w:space="0" w:color="auto"/>
        <w:bottom w:val="none" w:sz="0" w:space="0" w:color="auto"/>
        <w:right w:val="none" w:sz="0" w:space="0" w:color="auto"/>
      </w:divBdr>
    </w:div>
    <w:div w:id="1791169854">
      <w:bodyDiv w:val="1"/>
      <w:marLeft w:val="0"/>
      <w:marRight w:val="0"/>
      <w:marTop w:val="0"/>
      <w:marBottom w:val="0"/>
      <w:divBdr>
        <w:top w:val="none" w:sz="0" w:space="0" w:color="auto"/>
        <w:left w:val="none" w:sz="0" w:space="0" w:color="auto"/>
        <w:bottom w:val="none" w:sz="0" w:space="0" w:color="auto"/>
        <w:right w:val="none" w:sz="0" w:space="0" w:color="auto"/>
      </w:divBdr>
    </w:div>
    <w:div w:id="1791901216">
      <w:bodyDiv w:val="1"/>
      <w:marLeft w:val="0"/>
      <w:marRight w:val="0"/>
      <w:marTop w:val="0"/>
      <w:marBottom w:val="0"/>
      <w:divBdr>
        <w:top w:val="none" w:sz="0" w:space="0" w:color="auto"/>
        <w:left w:val="none" w:sz="0" w:space="0" w:color="auto"/>
        <w:bottom w:val="none" w:sz="0" w:space="0" w:color="auto"/>
        <w:right w:val="none" w:sz="0" w:space="0" w:color="auto"/>
      </w:divBdr>
    </w:div>
    <w:div w:id="1795907707">
      <w:bodyDiv w:val="1"/>
      <w:marLeft w:val="0"/>
      <w:marRight w:val="0"/>
      <w:marTop w:val="0"/>
      <w:marBottom w:val="0"/>
      <w:divBdr>
        <w:top w:val="none" w:sz="0" w:space="0" w:color="auto"/>
        <w:left w:val="none" w:sz="0" w:space="0" w:color="auto"/>
        <w:bottom w:val="none" w:sz="0" w:space="0" w:color="auto"/>
        <w:right w:val="none" w:sz="0" w:space="0" w:color="auto"/>
      </w:divBdr>
    </w:div>
    <w:div w:id="1799490188">
      <w:bodyDiv w:val="1"/>
      <w:marLeft w:val="0"/>
      <w:marRight w:val="0"/>
      <w:marTop w:val="0"/>
      <w:marBottom w:val="0"/>
      <w:divBdr>
        <w:top w:val="none" w:sz="0" w:space="0" w:color="auto"/>
        <w:left w:val="none" w:sz="0" w:space="0" w:color="auto"/>
        <w:bottom w:val="none" w:sz="0" w:space="0" w:color="auto"/>
        <w:right w:val="none" w:sz="0" w:space="0" w:color="auto"/>
      </w:divBdr>
    </w:div>
    <w:div w:id="1804619777">
      <w:bodyDiv w:val="1"/>
      <w:marLeft w:val="0"/>
      <w:marRight w:val="0"/>
      <w:marTop w:val="0"/>
      <w:marBottom w:val="0"/>
      <w:divBdr>
        <w:top w:val="none" w:sz="0" w:space="0" w:color="auto"/>
        <w:left w:val="none" w:sz="0" w:space="0" w:color="auto"/>
        <w:bottom w:val="none" w:sz="0" w:space="0" w:color="auto"/>
        <w:right w:val="none" w:sz="0" w:space="0" w:color="auto"/>
      </w:divBdr>
    </w:div>
    <w:div w:id="1807964103">
      <w:bodyDiv w:val="1"/>
      <w:marLeft w:val="0"/>
      <w:marRight w:val="0"/>
      <w:marTop w:val="0"/>
      <w:marBottom w:val="0"/>
      <w:divBdr>
        <w:top w:val="none" w:sz="0" w:space="0" w:color="auto"/>
        <w:left w:val="none" w:sz="0" w:space="0" w:color="auto"/>
        <w:bottom w:val="none" w:sz="0" w:space="0" w:color="auto"/>
        <w:right w:val="none" w:sz="0" w:space="0" w:color="auto"/>
      </w:divBdr>
    </w:div>
    <w:div w:id="1813131147">
      <w:bodyDiv w:val="1"/>
      <w:marLeft w:val="0"/>
      <w:marRight w:val="0"/>
      <w:marTop w:val="0"/>
      <w:marBottom w:val="0"/>
      <w:divBdr>
        <w:top w:val="none" w:sz="0" w:space="0" w:color="auto"/>
        <w:left w:val="none" w:sz="0" w:space="0" w:color="auto"/>
        <w:bottom w:val="none" w:sz="0" w:space="0" w:color="auto"/>
        <w:right w:val="none" w:sz="0" w:space="0" w:color="auto"/>
      </w:divBdr>
    </w:div>
    <w:div w:id="1813281893">
      <w:bodyDiv w:val="1"/>
      <w:marLeft w:val="0"/>
      <w:marRight w:val="0"/>
      <w:marTop w:val="0"/>
      <w:marBottom w:val="0"/>
      <w:divBdr>
        <w:top w:val="none" w:sz="0" w:space="0" w:color="auto"/>
        <w:left w:val="none" w:sz="0" w:space="0" w:color="auto"/>
        <w:bottom w:val="none" w:sz="0" w:space="0" w:color="auto"/>
        <w:right w:val="none" w:sz="0" w:space="0" w:color="auto"/>
      </w:divBdr>
    </w:div>
    <w:div w:id="1815609730">
      <w:bodyDiv w:val="1"/>
      <w:marLeft w:val="0"/>
      <w:marRight w:val="0"/>
      <w:marTop w:val="0"/>
      <w:marBottom w:val="0"/>
      <w:divBdr>
        <w:top w:val="none" w:sz="0" w:space="0" w:color="auto"/>
        <w:left w:val="none" w:sz="0" w:space="0" w:color="auto"/>
        <w:bottom w:val="none" w:sz="0" w:space="0" w:color="auto"/>
        <w:right w:val="none" w:sz="0" w:space="0" w:color="auto"/>
      </w:divBdr>
    </w:div>
    <w:div w:id="1816295086">
      <w:bodyDiv w:val="1"/>
      <w:marLeft w:val="0"/>
      <w:marRight w:val="0"/>
      <w:marTop w:val="0"/>
      <w:marBottom w:val="0"/>
      <w:divBdr>
        <w:top w:val="none" w:sz="0" w:space="0" w:color="auto"/>
        <w:left w:val="none" w:sz="0" w:space="0" w:color="auto"/>
        <w:bottom w:val="none" w:sz="0" w:space="0" w:color="auto"/>
        <w:right w:val="none" w:sz="0" w:space="0" w:color="auto"/>
      </w:divBdr>
    </w:div>
    <w:div w:id="1820264014">
      <w:bodyDiv w:val="1"/>
      <w:marLeft w:val="0"/>
      <w:marRight w:val="0"/>
      <w:marTop w:val="0"/>
      <w:marBottom w:val="0"/>
      <w:divBdr>
        <w:top w:val="none" w:sz="0" w:space="0" w:color="auto"/>
        <w:left w:val="none" w:sz="0" w:space="0" w:color="auto"/>
        <w:bottom w:val="none" w:sz="0" w:space="0" w:color="auto"/>
        <w:right w:val="none" w:sz="0" w:space="0" w:color="auto"/>
      </w:divBdr>
    </w:div>
    <w:div w:id="1821002352">
      <w:bodyDiv w:val="1"/>
      <w:marLeft w:val="0"/>
      <w:marRight w:val="0"/>
      <w:marTop w:val="0"/>
      <w:marBottom w:val="0"/>
      <w:divBdr>
        <w:top w:val="none" w:sz="0" w:space="0" w:color="auto"/>
        <w:left w:val="none" w:sz="0" w:space="0" w:color="auto"/>
        <w:bottom w:val="none" w:sz="0" w:space="0" w:color="auto"/>
        <w:right w:val="none" w:sz="0" w:space="0" w:color="auto"/>
      </w:divBdr>
    </w:div>
    <w:div w:id="1821455920">
      <w:bodyDiv w:val="1"/>
      <w:marLeft w:val="0"/>
      <w:marRight w:val="0"/>
      <w:marTop w:val="0"/>
      <w:marBottom w:val="0"/>
      <w:divBdr>
        <w:top w:val="none" w:sz="0" w:space="0" w:color="auto"/>
        <w:left w:val="none" w:sz="0" w:space="0" w:color="auto"/>
        <w:bottom w:val="none" w:sz="0" w:space="0" w:color="auto"/>
        <w:right w:val="none" w:sz="0" w:space="0" w:color="auto"/>
      </w:divBdr>
    </w:div>
    <w:div w:id="1821531928">
      <w:bodyDiv w:val="1"/>
      <w:marLeft w:val="0"/>
      <w:marRight w:val="0"/>
      <w:marTop w:val="0"/>
      <w:marBottom w:val="0"/>
      <w:divBdr>
        <w:top w:val="none" w:sz="0" w:space="0" w:color="auto"/>
        <w:left w:val="none" w:sz="0" w:space="0" w:color="auto"/>
        <w:bottom w:val="none" w:sz="0" w:space="0" w:color="auto"/>
        <w:right w:val="none" w:sz="0" w:space="0" w:color="auto"/>
      </w:divBdr>
    </w:div>
    <w:div w:id="1827941073">
      <w:bodyDiv w:val="1"/>
      <w:marLeft w:val="0"/>
      <w:marRight w:val="0"/>
      <w:marTop w:val="0"/>
      <w:marBottom w:val="0"/>
      <w:divBdr>
        <w:top w:val="none" w:sz="0" w:space="0" w:color="auto"/>
        <w:left w:val="none" w:sz="0" w:space="0" w:color="auto"/>
        <w:bottom w:val="none" w:sz="0" w:space="0" w:color="auto"/>
        <w:right w:val="none" w:sz="0" w:space="0" w:color="auto"/>
      </w:divBdr>
    </w:div>
    <w:div w:id="1831872899">
      <w:bodyDiv w:val="1"/>
      <w:marLeft w:val="0"/>
      <w:marRight w:val="0"/>
      <w:marTop w:val="0"/>
      <w:marBottom w:val="0"/>
      <w:divBdr>
        <w:top w:val="none" w:sz="0" w:space="0" w:color="auto"/>
        <w:left w:val="none" w:sz="0" w:space="0" w:color="auto"/>
        <w:bottom w:val="none" w:sz="0" w:space="0" w:color="auto"/>
        <w:right w:val="none" w:sz="0" w:space="0" w:color="auto"/>
      </w:divBdr>
    </w:div>
    <w:div w:id="1832528627">
      <w:bodyDiv w:val="1"/>
      <w:marLeft w:val="0"/>
      <w:marRight w:val="0"/>
      <w:marTop w:val="0"/>
      <w:marBottom w:val="0"/>
      <w:divBdr>
        <w:top w:val="none" w:sz="0" w:space="0" w:color="auto"/>
        <w:left w:val="none" w:sz="0" w:space="0" w:color="auto"/>
        <w:bottom w:val="none" w:sz="0" w:space="0" w:color="auto"/>
        <w:right w:val="none" w:sz="0" w:space="0" w:color="auto"/>
      </w:divBdr>
    </w:div>
    <w:div w:id="1837838996">
      <w:bodyDiv w:val="1"/>
      <w:marLeft w:val="0"/>
      <w:marRight w:val="0"/>
      <w:marTop w:val="0"/>
      <w:marBottom w:val="0"/>
      <w:divBdr>
        <w:top w:val="none" w:sz="0" w:space="0" w:color="auto"/>
        <w:left w:val="none" w:sz="0" w:space="0" w:color="auto"/>
        <w:bottom w:val="none" w:sz="0" w:space="0" w:color="auto"/>
        <w:right w:val="none" w:sz="0" w:space="0" w:color="auto"/>
      </w:divBdr>
    </w:div>
    <w:div w:id="1843466320">
      <w:bodyDiv w:val="1"/>
      <w:marLeft w:val="0"/>
      <w:marRight w:val="0"/>
      <w:marTop w:val="0"/>
      <w:marBottom w:val="0"/>
      <w:divBdr>
        <w:top w:val="none" w:sz="0" w:space="0" w:color="auto"/>
        <w:left w:val="none" w:sz="0" w:space="0" w:color="auto"/>
        <w:bottom w:val="none" w:sz="0" w:space="0" w:color="auto"/>
        <w:right w:val="none" w:sz="0" w:space="0" w:color="auto"/>
      </w:divBdr>
    </w:div>
    <w:div w:id="1844659647">
      <w:bodyDiv w:val="1"/>
      <w:marLeft w:val="0"/>
      <w:marRight w:val="0"/>
      <w:marTop w:val="0"/>
      <w:marBottom w:val="0"/>
      <w:divBdr>
        <w:top w:val="none" w:sz="0" w:space="0" w:color="auto"/>
        <w:left w:val="none" w:sz="0" w:space="0" w:color="auto"/>
        <w:bottom w:val="none" w:sz="0" w:space="0" w:color="auto"/>
        <w:right w:val="none" w:sz="0" w:space="0" w:color="auto"/>
      </w:divBdr>
    </w:div>
    <w:div w:id="1847817063">
      <w:bodyDiv w:val="1"/>
      <w:marLeft w:val="0"/>
      <w:marRight w:val="0"/>
      <w:marTop w:val="0"/>
      <w:marBottom w:val="0"/>
      <w:divBdr>
        <w:top w:val="none" w:sz="0" w:space="0" w:color="auto"/>
        <w:left w:val="none" w:sz="0" w:space="0" w:color="auto"/>
        <w:bottom w:val="none" w:sz="0" w:space="0" w:color="auto"/>
        <w:right w:val="none" w:sz="0" w:space="0" w:color="auto"/>
      </w:divBdr>
    </w:div>
    <w:div w:id="1847861702">
      <w:bodyDiv w:val="1"/>
      <w:marLeft w:val="0"/>
      <w:marRight w:val="0"/>
      <w:marTop w:val="0"/>
      <w:marBottom w:val="0"/>
      <w:divBdr>
        <w:top w:val="none" w:sz="0" w:space="0" w:color="auto"/>
        <w:left w:val="none" w:sz="0" w:space="0" w:color="auto"/>
        <w:bottom w:val="none" w:sz="0" w:space="0" w:color="auto"/>
        <w:right w:val="none" w:sz="0" w:space="0" w:color="auto"/>
      </w:divBdr>
    </w:div>
    <w:div w:id="1850292685">
      <w:bodyDiv w:val="1"/>
      <w:marLeft w:val="0"/>
      <w:marRight w:val="0"/>
      <w:marTop w:val="0"/>
      <w:marBottom w:val="0"/>
      <w:divBdr>
        <w:top w:val="none" w:sz="0" w:space="0" w:color="auto"/>
        <w:left w:val="none" w:sz="0" w:space="0" w:color="auto"/>
        <w:bottom w:val="none" w:sz="0" w:space="0" w:color="auto"/>
        <w:right w:val="none" w:sz="0" w:space="0" w:color="auto"/>
      </w:divBdr>
    </w:div>
    <w:div w:id="1851067683">
      <w:bodyDiv w:val="1"/>
      <w:marLeft w:val="0"/>
      <w:marRight w:val="0"/>
      <w:marTop w:val="0"/>
      <w:marBottom w:val="0"/>
      <w:divBdr>
        <w:top w:val="none" w:sz="0" w:space="0" w:color="auto"/>
        <w:left w:val="none" w:sz="0" w:space="0" w:color="auto"/>
        <w:bottom w:val="none" w:sz="0" w:space="0" w:color="auto"/>
        <w:right w:val="none" w:sz="0" w:space="0" w:color="auto"/>
      </w:divBdr>
    </w:div>
    <w:div w:id="1851408347">
      <w:bodyDiv w:val="1"/>
      <w:marLeft w:val="0"/>
      <w:marRight w:val="0"/>
      <w:marTop w:val="0"/>
      <w:marBottom w:val="0"/>
      <w:divBdr>
        <w:top w:val="none" w:sz="0" w:space="0" w:color="auto"/>
        <w:left w:val="none" w:sz="0" w:space="0" w:color="auto"/>
        <w:bottom w:val="none" w:sz="0" w:space="0" w:color="auto"/>
        <w:right w:val="none" w:sz="0" w:space="0" w:color="auto"/>
      </w:divBdr>
    </w:div>
    <w:div w:id="1852647302">
      <w:bodyDiv w:val="1"/>
      <w:marLeft w:val="0"/>
      <w:marRight w:val="0"/>
      <w:marTop w:val="0"/>
      <w:marBottom w:val="0"/>
      <w:divBdr>
        <w:top w:val="none" w:sz="0" w:space="0" w:color="auto"/>
        <w:left w:val="none" w:sz="0" w:space="0" w:color="auto"/>
        <w:bottom w:val="none" w:sz="0" w:space="0" w:color="auto"/>
        <w:right w:val="none" w:sz="0" w:space="0" w:color="auto"/>
      </w:divBdr>
    </w:div>
    <w:div w:id="1855150133">
      <w:bodyDiv w:val="1"/>
      <w:marLeft w:val="0"/>
      <w:marRight w:val="0"/>
      <w:marTop w:val="0"/>
      <w:marBottom w:val="0"/>
      <w:divBdr>
        <w:top w:val="none" w:sz="0" w:space="0" w:color="auto"/>
        <w:left w:val="none" w:sz="0" w:space="0" w:color="auto"/>
        <w:bottom w:val="none" w:sz="0" w:space="0" w:color="auto"/>
        <w:right w:val="none" w:sz="0" w:space="0" w:color="auto"/>
      </w:divBdr>
    </w:div>
    <w:div w:id="1855729677">
      <w:bodyDiv w:val="1"/>
      <w:marLeft w:val="0"/>
      <w:marRight w:val="0"/>
      <w:marTop w:val="0"/>
      <w:marBottom w:val="0"/>
      <w:divBdr>
        <w:top w:val="none" w:sz="0" w:space="0" w:color="auto"/>
        <w:left w:val="none" w:sz="0" w:space="0" w:color="auto"/>
        <w:bottom w:val="none" w:sz="0" w:space="0" w:color="auto"/>
        <w:right w:val="none" w:sz="0" w:space="0" w:color="auto"/>
      </w:divBdr>
    </w:div>
    <w:div w:id="1855995950">
      <w:bodyDiv w:val="1"/>
      <w:marLeft w:val="0"/>
      <w:marRight w:val="0"/>
      <w:marTop w:val="0"/>
      <w:marBottom w:val="0"/>
      <w:divBdr>
        <w:top w:val="none" w:sz="0" w:space="0" w:color="auto"/>
        <w:left w:val="none" w:sz="0" w:space="0" w:color="auto"/>
        <w:bottom w:val="none" w:sz="0" w:space="0" w:color="auto"/>
        <w:right w:val="none" w:sz="0" w:space="0" w:color="auto"/>
      </w:divBdr>
    </w:div>
    <w:div w:id="1856766255">
      <w:bodyDiv w:val="1"/>
      <w:marLeft w:val="0"/>
      <w:marRight w:val="0"/>
      <w:marTop w:val="0"/>
      <w:marBottom w:val="0"/>
      <w:divBdr>
        <w:top w:val="none" w:sz="0" w:space="0" w:color="auto"/>
        <w:left w:val="none" w:sz="0" w:space="0" w:color="auto"/>
        <w:bottom w:val="none" w:sz="0" w:space="0" w:color="auto"/>
        <w:right w:val="none" w:sz="0" w:space="0" w:color="auto"/>
      </w:divBdr>
    </w:div>
    <w:div w:id="1859200889">
      <w:bodyDiv w:val="1"/>
      <w:marLeft w:val="0"/>
      <w:marRight w:val="0"/>
      <w:marTop w:val="0"/>
      <w:marBottom w:val="0"/>
      <w:divBdr>
        <w:top w:val="none" w:sz="0" w:space="0" w:color="auto"/>
        <w:left w:val="none" w:sz="0" w:space="0" w:color="auto"/>
        <w:bottom w:val="none" w:sz="0" w:space="0" w:color="auto"/>
        <w:right w:val="none" w:sz="0" w:space="0" w:color="auto"/>
      </w:divBdr>
    </w:div>
    <w:div w:id="1869643013">
      <w:bodyDiv w:val="1"/>
      <w:marLeft w:val="0"/>
      <w:marRight w:val="0"/>
      <w:marTop w:val="0"/>
      <w:marBottom w:val="0"/>
      <w:divBdr>
        <w:top w:val="none" w:sz="0" w:space="0" w:color="auto"/>
        <w:left w:val="none" w:sz="0" w:space="0" w:color="auto"/>
        <w:bottom w:val="none" w:sz="0" w:space="0" w:color="auto"/>
        <w:right w:val="none" w:sz="0" w:space="0" w:color="auto"/>
      </w:divBdr>
    </w:div>
    <w:div w:id="1870682502">
      <w:bodyDiv w:val="1"/>
      <w:marLeft w:val="0"/>
      <w:marRight w:val="0"/>
      <w:marTop w:val="0"/>
      <w:marBottom w:val="0"/>
      <w:divBdr>
        <w:top w:val="none" w:sz="0" w:space="0" w:color="auto"/>
        <w:left w:val="none" w:sz="0" w:space="0" w:color="auto"/>
        <w:bottom w:val="none" w:sz="0" w:space="0" w:color="auto"/>
        <w:right w:val="none" w:sz="0" w:space="0" w:color="auto"/>
      </w:divBdr>
    </w:div>
    <w:div w:id="1872182482">
      <w:bodyDiv w:val="1"/>
      <w:marLeft w:val="0"/>
      <w:marRight w:val="0"/>
      <w:marTop w:val="0"/>
      <w:marBottom w:val="0"/>
      <w:divBdr>
        <w:top w:val="none" w:sz="0" w:space="0" w:color="auto"/>
        <w:left w:val="none" w:sz="0" w:space="0" w:color="auto"/>
        <w:bottom w:val="none" w:sz="0" w:space="0" w:color="auto"/>
        <w:right w:val="none" w:sz="0" w:space="0" w:color="auto"/>
      </w:divBdr>
    </w:div>
    <w:div w:id="1874077836">
      <w:bodyDiv w:val="1"/>
      <w:marLeft w:val="0"/>
      <w:marRight w:val="0"/>
      <w:marTop w:val="0"/>
      <w:marBottom w:val="0"/>
      <w:divBdr>
        <w:top w:val="none" w:sz="0" w:space="0" w:color="auto"/>
        <w:left w:val="none" w:sz="0" w:space="0" w:color="auto"/>
        <w:bottom w:val="none" w:sz="0" w:space="0" w:color="auto"/>
        <w:right w:val="none" w:sz="0" w:space="0" w:color="auto"/>
      </w:divBdr>
    </w:div>
    <w:div w:id="1875267826">
      <w:bodyDiv w:val="1"/>
      <w:marLeft w:val="0"/>
      <w:marRight w:val="0"/>
      <w:marTop w:val="0"/>
      <w:marBottom w:val="0"/>
      <w:divBdr>
        <w:top w:val="none" w:sz="0" w:space="0" w:color="auto"/>
        <w:left w:val="none" w:sz="0" w:space="0" w:color="auto"/>
        <w:bottom w:val="none" w:sz="0" w:space="0" w:color="auto"/>
        <w:right w:val="none" w:sz="0" w:space="0" w:color="auto"/>
      </w:divBdr>
    </w:div>
    <w:div w:id="1875461498">
      <w:bodyDiv w:val="1"/>
      <w:marLeft w:val="0"/>
      <w:marRight w:val="0"/>
      <w:marTop w:val="0"/>
      <w:marBottom w:val="0"/>
      <w:divBdr>
        <w:top w:val="none" w:sz="0" w:space="0" w:color="auto"/>
        <w:left w:val="none" w:sz="0" w:space="0" w:color="auto"/>
        <w:bottom w:val="none" w:sz="0" w:space="0" w:color="auto"/>
        <w:right w:val="none" w:sz="0" w:space="0" w:color="auto"/>
      </w:divBdr>
    </w:div>
    <w:div w:id="1875918391">
      <w:bodyDiv w:val="1"/>
      <w:marLeft w:val="0"/>
      <w:marRight w:val="0"/>
      <w:marTop w:val="0"/>
      <w:marBottom w:val="0"/>
      <w:divBdr>
        <w:top w:val="none" w:sz="0" w:space="0" w:color="auto"/>
        <w:left w:val="none" w:sz="0" w:space="0" w:color="auto"/>
        <w:bottom w:val="none" w:sz="0" w:space="0" w:color="auto"/>
        <w:right w:val="none" w:sz="0" w:space="0" w:color="auto"/>
      </w:divBdr>
    </w:div>
    <w:div w:id="1884438219">
      <w:bodyDiv w:val="1"/>
      <w:marLeft w:val="0"/>
      <w:marRight w:val="0"/>
      <w:marTop w:val="0"/>
      <w:marBottom w:val="0"/>
      <w:divBdr>
        <w:top w:val="none" w:sz="0" w:space="0" w:color="auto"/>
        <w:left w:val="none" w:sz="0" w:space="0" w:color="auto"/>
        <w:bottom w:val="none" w:sz="0" w:space="0" w:color="auto"/>
        <w:right w:val="none" w:sz="0" w:space="0" w:color="auto"/>
      </w:divBdr>
    </w:div>
    <w:div w:id="1891529271">
      <w:bodyDiv w:val="1"/>
      <w:marLeft w:val="0"/>
      <w:marRight w:val="0"/>
      <w:marTop w:val="0"/>
      <w:marBottom w:val="0"/>
      <w:divBdr>
        <w:top w:val="none" w:sz="0" w:space="0" w:color="auto"/>
        <w:left w:val="none" w:sz="0" w:space="0" w:color="auto"/>
        <w:bottom w:val="none" w:sz="0" w:space="0" w:color="auto"/>
        <w:right w:val="none" w:sz="0" w:space="0" w:color="auto"/>
      </w:divBdr>
    </w:div>
    <w:div w:id="1892155594">
      <w:bodyDiv w:val="1"/>
      <w:marLeft w:val="0"/>
      <w:marRight w:val="0"/>
      <w:marTop w:val="0"/>
      <w:marBottom w:val="0"/>
      <w:divBdr>
        <w:top w:val="none" w:sz="0" w:space="0" w:color="auto"/>
        <w:left w:val="none" w:sz="0" w:space="0" w:color="auto"/>
        <w:bottom w:val="none" w:sz="0" w:space="0" w:color="auto"/>
        <w:right w:val="none" w:sz="0" w:space="0" w:color="auto"/>
      </w:divBdr>
    </w:div>
    <w:div w:id="1897037392">
      <w:bodyDiv w:val="1"/>
      <w:marLeft w:val="0"/>
      <w:marRight w:val="0"/>
      <w:marTop w:val="0"/>
      <w:marBottom w:val="0"/>
      <w:divBdr>
        <w:top w:val="none" w:sz="0" w:space="0" w:color="auto"/>
        <w:left w:val="none" w:sz="0" w:space="0" w:color="auto"/>
        <w:bottom w:val="none" w:sz="0" w:space="0" w:color="auto"/>
        <w:right w:val="none" w:sz="0" w:space="0" w:color="auto"/>
      </w:divBdr>
    </w:div>
    <w:div w:id="1900676714">
      <w:bodyDiv w:val="1"/>
      <w:marLeft w:val="0"/>
      <w:marRight w:val="0"/>
      <w:marTop w:val="0"/>
      <w:marBottom w:val="0"/>
      <w:divBdr>
        <w:top w:val="none" w:sz="0" w:space="0" w:color="auto"/>
        <w:left w:val="none" w:sz="0" w:space="0" w:color="auto"/>
        <w:bottom w:val="none" w:sz="0" w:space="0" w:color="auto"/>
        <w:right w:val="none" w:sz="0" w:space="0" w:color="auto"/>
      </w:divBdr>
    </w:div>
    <w:div w:id="1901360663">
      <w:bodyDiv w:val="1"/>
      <w:marLeft w:val="0"/>
      <w:marRight w:val="0"/>
      <w:marTop w:val="0"/>
      <w:marBottom w:val="0"/>
      <w:divBdr>
        <w:top w:val="none" w:sz="0" w:space="0" w:color="auto"/>
        <w:left w:val="none" w:sz="0" w:space="0" w:color="auto"/>
        <w:bottom w:val="none" w:sz="0" w:space="0" w:color="auto"/>
        <w:right w:val="none" w:sz="0" w:space="0" w:color="auto"/>
      </w:divBdr>
    </w:div>
    <w:div w:id="1902131346">
      <w:bodyDiv w:val="1"/>
      <w:marLeft w:val="0"/>
      <w:marRight w:val="0"/>
      <w:marTop w:val="0"/>
      <w:marBottom w:val="0"/>
      <w:divBdr>
        <w:top w:val="none" w:sz="0" w:space="0" w:color="auto"/>
        <w:left w:val="none" w:sz="0" w:space="0" w:color="auto"/>
        <w:bottom w:val="none" w:sz="0" w:space="0" w:color="auto"/>
        <w:right w:val="none" w:sz="0" w:space="0" w:color="auto"/>
      </w:divBdr>
    </w:div>
    <w:div w:id="1903637276">
      <w:bodyDiv w:val="1"/>
      <w:marLeft w:val="0"/>
      <w:marRight w:val="0"/>
      <w:marTop w:val="0"/>
      <w:marBottom w:val="0"/>
      <w:divBdr>
        <w:top w:val="none" w:sz="0" w:space="0" w:color="auto"/>
        <w:left w:val="none" w:sz="0" w:space="0" w:color="auto"/>
        <w:bottom w:val="none" w:sz="0" w:space="0" w:color="auto"/>
        <w:right w:val="none" w:sz="0" w:space="0" w:color="auto"/>
      </w:divBdr>
    </w:div>
    <w:div w:id="1905215204">
      <w:bodyDiv w:val="1"/>
      <w:marLeft w:val="0"/>
      <w:marRight w:val="0"/>
      <w:marTop w:val="0"/>
      <w:marBottom w:val="0"/>
      <w:divBdr>
        <w:top w:val="none" w:sz="0" w:space="0" w:color="auto"/>
        <w:left w:val="none" w:sz="0" w:space="0" w:color="auto"/>
        <w:bottom w:val="none" w:sz="0" w:space="0" w:color="auto"/>
        <w:right w:val="none" w:sz="0" w:space="0" w:color="auto"/>
      </w:divBdr>
    </w:div>
    <w:div w:id="1911192110">
      <w:bodyDiv w:val="1"/>
      <w:marLeft w:val="0"/>
      <w:marRight w:val="0"/>
      <w:marTop w:val="0"/>
      <w:marBottom w:val="0"/>
      <w:divBdr>
        <w:top w:val="none" w:sz="0" w:space="0" w:color="auto"/>
        <w:left w:val="none" w:sz="0" w:space="0" w:color="auto"/>
        <w:bottom w:val="none" w:sz="0" w:space="0" w:color="auto"/>
        <w:right w:val="none" w:sz="0" w:space="0" w:color="auto"/>
      </w:divBdr>
    </w:div>
    <w:div w:id="1912234995">
      <w:bodyDiv w:val="1"/>
      <w:marLeft w:val="0"/>
      <w:marRight w:val="0"/>
      <w:marTop w:val="0"/>
      <w:marBottom w:val="0"/>
      <w:divBdr>
        <w:top w:val="none" w:sz="0" w:space="0" w:color="auto"/>
        <w:left w:val="none" w:sz="0" w:space="0" w:color="auto"/>
        <w:bottom w:val="none" w:sz="0" w:space="0" w:color="auto"/>
        <w:right w:val="none" w:sz="0" w:space="0" w:color="auto"/>
      </w:divBdr>
    </w:div>
    <w:div w:id="1918900819">
      <w:bodyDiv w:val="1"/>
      <w:marLeft w:val="0"/>
      <w:marRight w:val="0"/>
      <w:marTop w:val="0"/>
      <w:marBottom w:val="0"/>
      <w:divBdr>
        <w:top w:val="none" w:sz="0" w:space="0" w:color="auto"/>
        <w:left w:val="none" w:sz="0" w:space="0" w:color="auto"/>
        <w:bottom w:val="none" w:sz="0" w:space="0" w:color="auto"/>
        <w:right w:val="none" w:sz="0" w:space="0" w:color="auto"/>
      </w:divBdr>
    </w:div>
    <w:div w:id="1922594861">
      <w:bodyDiv w:val="1"/>
      <w:marLeft w:val="0"/>
      <w:marRight w:val="0"/>
      <w:marTop w:val="0"/>
      <w:marBottom w:val="0"/>
      <w:divBdr>
        <w:top w:val="none" w:sz="0" w:space="0" w:color="auto"/>
        <w:left w:val="none" w:sz="0" w:space="0" w:color="auto"/>
        <w:bottom w:val="none" w:sz="0" w:space="0" w:color="auto"/>
        <w:right w:val="none" w:sz="0" w:space="0" w:color="auto"/>
      </w:divBdr>
    </w:div>
    <w:div w:id="1927883469">
      <w:bodyDiv w:val="1"/>
      <w:marLeft w:val="0"/>
      <w:marRight w:val="0"/>
      <w:marTop w:val="0"/>
      <w:marBottom w:val="0"/>
      <w:divBdr>
        <w:top w:val="none" w:sz="0" w:space="0" w:color="auto"/>
        <w:left w:val="none" w:sz="0" w:space="0" w:color="auto"/>
        <w:bottom w:val="none" w:sz="0" w:space="0" w:color="auto"/>
        <w:right w:val="none" w:sz="0" w:space="0" w:color="auto"/>
      </w:divBdr>
    </w:div>
    <w:div w:id="1928810830">
      <w:bodyDiv w:val="1"/>
      <w:marLeft w:val="0"/>
      <w:marRight w:val="0"/>
      <w:marTop w:val="0"/>
      <w:marBottom w:val="0"/>
      <w:divBdr>
        <w:top w:val="none" w:sz="0" w:space="0" w:color="auto"/>
        <w:left w:val="none" w:sz="0" w:space="0" w:color="auto"/>
        <w:bottom w:val="none" w:sz="0" w:space="0" w:color="auto"/>
        <w:right w:val="none" w:sz="0" w:space="0" w:color="auto"/>
      </w:divBdr>
    </w:div>
    <w:div w:id="1931041585">
      <w:bodyDiv w:val="1"/>
      <w:marLeft w:val="0"/>
      <w:marRight w:val="0"/>
      <w:marTop w:val="0"/>
      <w:marBottom w:val="0"/>
      <w:divBdr>
        <w:top w:val="none" w:sz="0" w:space="0" w:color="auto"/>
        <w:left w:val="none" w:sz="0" w:space="0" w:color="auto"/>
        <w:bottom w:val="none" w:sz="0" w:space="0" w:color="auto"/>
        <w:right w:val="none" w:sz="0" w:space="0" w:color="auto"/>
      </w:divBdr>
    </w:div>
    <w:div w:id="1932621636">
      <w:bodyDiv w:val="1"/>
      <w:marLeft w:val="0"/>
      <w:marRight w:val="0"/>
      <w:marTop w:val="0"/>
      <w:marBottom w:val="0"/>
      <w:divBdr>
        <w:top w:val="none" w:sz="0" w:space="0" w:color="auto"/>
        <w:left w:val="none" w:sz="0" w:space="0" w:color="auto"/>
        <w:bottom w:val="none" w:sz="0" w:space="0" w:color="auto"/>
        <w:right w:val="none" w:sz="0" w:space="0" w:color="auto"/>
      </w:divBdr>
    </w:div>
    <w:div w:id="1932734965">
      <w:bodyDiv w:val="1"/>
      <w:marLeft w:val="0"/>
      <w:marRight w:val="0"/>
      <w:marTop w:val="0"/>
      <w:marBottom w:val="0"/>
      <w:divBdr>
        <w:top w:val="none" w:sz="0" w:space="0" w:color="auto"/>
        <w:left w:val="none" w:sz="0" w:space="0" w:color="auto"/>
        <w:bottom w:val="none" w:sz="0" w:space="0" w:color="auto"/>
        <w:right w:val="none" w:sz="0" w:space="0" w:color="auto"/>
      </w:divBdr>
    </w:div>
    <w:div w:id="1934239972">
      <w:bodyDiv w:val="1"/>
      <w:marLeft w:val="0"/>
      <w:marRight w:val="0"/>
      <w:marTop w:val="0"/>
      <w:marBottom w:val="0"/>
      <w:divBdr>
        <w:top w:val="none" w:sz="0" w:space="0" w:color="auto"/>
        <w:left w:val="none" w:sz="0" w:space="0" w:color="auto"/>
        <w:bottom w:val="none" w:sz="0" w:space="0" w:color="auto"/>
        <w:right w:val="none" w:sz="0" w:space="0" w:color="auto"/>
      </w:divBdr>
    </w:div>
    <w:div w:id="1939026508">
      <w:bodyDiv w:val="1"/>
      <w:marLeft w:val="0"/>
      <w:marRight w:val="0"/>
      <w:marTop w:val="0"/>
      <w:marBottom w:val="0"/>
      <w:divBdr>
        <w:top w:val="none" w:sz="0" w:space="0" w:color="auto"/>
        <w:left w:val="none" w:sz="0" w:space="0" w:color="auto"/>
        <w:bottom w:val="none" w:sz="0" w:space="0" w:color="auto"/>
        <w:right w:val="none" w:sz="0" w:space="0" w:color="auto"/>
      </w:divBdr>
    </w:div>
    <w:div w:id="1940332844">
      <w:bodyDiv w:val="1"/>
      <w:marLeft w:val="0"/>
      <w:marRight w:val="0"/>
      <w:marTop w:val="0"/>
      <w:marBottom w:val="0"/>
      <w:divBdr>
        <w:top w:val="none" w:sz="0" w:space="0" w:color="auto"/>
        <w:left w:val="none" w:sz="0" w:space="0" w:color="auto"/>
        <w:bottom w:val="none" w:sz="0" w:space="0" w:color="auto"/>
        <w:right w:val="none" w:sz="0" w:space="0" w:color="auto"/>
      </w:divBdr>
    </w:div>
    <w:div w:id="1946306032">
      <w:bodyDiv w:val="1"/>
      <w:marLeft w:val="0"/>
      <w:marRight w:val="0"/>
      <w:marTop w:val="0"/>
      <w:marBottom w:val="0"/>
      <w:divBdr>
        <w:top w:val="none" w:sz="0" w:space="0" w:color="auto"/>
        <w:left w:val="none" w:sz="0" w:space="0" w:color="auto"/>
        <w:bottom w:val="none" w:sz="0" w:space="0" w:color="auto"/>
        <w:right w:val="none" w:sz="0" w:space="0" w:color="auto"/>
      </w:divBdr>
    </w:div>
    <w:div w:id="1950426783">
      <w:bodyDiv w:val="1"/>
      <w:marLeft w:val="0"/>
      <w:marRight w:val="0"/>
      <w:marTop w:val="0"/>
      <w:marBottom w:val="0"/>
      <w:divBdr>
        <w:top w:val="none" w:sz="0" w:space="0" w:color="auto"/>
        <w:left w:val="none" w:sz="0" w:space="0" w:color="auto"/>
        <w:bottom w:val="none" w:sz="0" w:space="0" w:color="auto"/>
        <w:right w:val="none" w:sz="0" w:space="0" w:color="auto"/>
      </w:divBdr>
    </w:div>
    <w:div w:id="1957642593">
      <w:bodyDiv w:val="1"/>
      <w:marLeft w:val="0"/>
      <w:marRight w:val="0"/>
      <w:marTop w:val="0"/>
      <w:marBottom w:val="0"/>
      <w:divBdr>
        <w:top w:val="none" w:sz="0" w:space="0" w:color="auto"/>
        <w:left w:val="none" w:sz="0" w:space="0" w:color="auto"/>
        <w:bottom w:val="none" w:sz="0" w:space="0" w:color="auto"/>
        <w:right w:val="none" w:sz="0" w:space="0" w:color="auto"/>
      </w:divBdr>
    </w:div>
    <w:div w:id="1965117283">
      <w:bodyDiv w:val="1"/>
      <w:marLeft w:val="0"/>
      <w:marRight w:val="0"/>
      <w:marTop w:val="0"/>
      <w:marBottom w:val="0"/>
      <w:divBdr>
        <w:top w:val="none" w:sz="0" w:space="0" w:color="auto"/>
        <w:left w:val="none" w:sz="0" w:space="0" w:color="auto"/>
        <w:bottom w:val="none" w:sz="0" w:space="0" w:color="auto"/>
        <w:right w:val="none" w:sz="0" w:space="0" w:color="auto"/>
      </w:divBdr>
    </w:div>
    <w:div w:id="1965841967">
      <w:bodyDiv w:val="1"/>
      <w:marLeft w:val="0"/>
      <w:marRight w:val="0"/>
      <w:marTop w:val="0"/>
      <w:marBottom w:val="0"/>
      <w:divBdr>
        <w:top w:val="none" w:sz="0" w:space="0" w:color="auto"/>
        <w:left w:val="none" w:sz="0" w:space="0" w:color="auto"/>
        <w:bottom w:val="none" w:sz="0" w:space="0" w:color="auto"/>
        <w:right w:val="none" w:sz="0" w:space="0" w:color="auto"/>
      </w:divBdr>
    </w:div>
    <w:div w:id="1969357480">
      <w:bodyDiv w:val="1"/>
      <w:marLeft w:val="0"/>
      <w:marRight w:val="0"/>
      <w:marTop w:val="0"/>
      <w:marBottom w:val="0"/>
      <w:divBdr>
        <w:top w:val="none" w:sz="0" w:space="0" w:color="auto"/>
        <w:left w:val="none" w:sz="0" w:space="0" w:color="auto"/>
        <w:bottom w:val="none" w:sz="0" w:space="0" w:color="auto"/>
        <w:right w:val="none" w:sz="0" w:space="0" w:color="auto"/>
      </w:divBdr>
    </w:div>
    <w:div w:id="1970430895">
      <w:bodyDiv w:val="1"/>
      <w:marLeft w:val="0"/>
      <w:marRight w:val="0"/>
      <w:marTop w:val="0"/>
      <w:marBottom w:val="0"/>
      <w:divBdr>
        <w:top w:val="none" w:sz="0" w:space="0" w:color="auto"/>
        <w:left w:val="none" w:sz="0" w:space="0" w:color="auto"/>
        <w:bottom w:val="none" w:sz="0" w:space="0" w:color="auto"/>
        <w:right w:val="none" w:sz="0" w:space="0" w:color="auto"/>
      </w:divBdr>
    </w:div>
    <w:div w:id="1974215472">
      <w:bodyDiv w:val="1"/>
      <w:marLeft w:val="0"/>
      <w:marRight w:val="0"/>
      <w:marTop w:val="0"/>
      <w:marBottom w:val="0"/>
      <w:divBdr>
        <w:top w:val="none" w:sz="0" w:space="0" w:color="auto"/>
        <w:left w:val="none" w:sz="0" w:space="0" w:color="auto"/>
        <w:bottom w:val="none" w:sz="0" w:space="0" w:color="auto"/>
        <w:right w:val="none" w:sz="0" w:space="0" w:color="auto"/>
      </w:divBdr>
    </w:div>
    <w:div w:id="1975986872">
      <w:bodyDiv w:val="1"/>
      <w:marLeft w:val="0"/>
      <w:marRight w:val="0"/>
      <w:marTop w:val="0"/>
      <w:marBottom w:val="0"/>
      <w:divBdr>
        <w:top w:val="none" w:sz="0" w:space="0" w:color="auto"/>
        <w:left w:val="none" w:sz="0" w:space="0" w:color="auto"/>
        <w:bottom w:val="none" w:sz="0" w:space="0" w:color="auto"/>
        <w:right w:val="none" w:sz="0" w:space="0" w:color="auto"/>
      </w:divBdr>
    </w:div>
    <w:div w:id="1978563584">
      <w:bodyDiv w:val="1"/>
      <w:marLeft w:val="0"/>
      <w:marRight w:val="0"/>
      <w:marTop w:val="0"/>
      <w:marBottom w:val="0"/>
      <w:divBdr>
        <w:top w:val="none" w:sz="0" w:space="0" w:color="auto"/>
        <w:left w:val="none" w:sz="0" w:space="0" w:color="auto"/>
        <w:bottom w:val="none" w:sz="0" w:space="0" w:color="auto"/>
        <w:right w:val="none" w:sz="0" w:space="0" w:color="auto"/>
      </w:divBdr>
      <w:divsChild>
        <w:div w:id="2066752224">
          <w:marLeft w:val="0"/>
          <w:marRight w:val="0"/>
          <w:marTop w:val="0"/>
          <w:marBottom w:val="0"/>
          <w:divBdr>
            <w:top w:val="none" w:sz="0" w:space="0" w:color="auto"/>
            <w:left w:val="none" w:sz="0" w:space="0" w:color="auto"/>
            <w:bottom w:val="none" w:sz="0" w:space="0" w:color="auto"/>
            <w:right w:val="none" w:sz="0" w:space="0" w:color="auto"/>
          </w:divBdr>
        </w:div>
      </w:divsChild>
    </w:div>
    <w:div w:id="1980720781">
      <w:bodyDiv w:val="1"/>
      <w:marLeft w:val="0"/>
      <w:marRight w:val="0"/>
      <w:marTop w:val="0"/>
      <w:marBottom w:val="0"/>
      <w:divBdr>
        <w:top w:val="none" w:sz="0" w:space="0" w:color="auto"/>
        <w:left w:val="none" w:sz="0" w:space="0" w:color="auto"/>
        <w:bottom w:val="none" w:sz="0" w:space="0" w:color="auto"/>
        <w:right w:val="none" w:sz="0" w:space="0" w:color="auto"/>
      </w:divBdr>
    </w:div>
    <w:div w:id="1981880063">
      <w:bodyDiv w:val="1"/>
      <w:marLeft w:val="0"/>
      <w:marRight w:val="0"/>
      <w:marTop w:val="0"/>
      <w:marBottom w:val="0"/>
      <w:divBdr>
        <w:top w:val="none" w:sz="0" w:space="0" w:color="auto"/>
        <w:left w:val="none" w:sz="0" w:space="0" w:color="auto"/>
        <w:bottom w:val="none" w:sz="0" w:space="0" w:color="auto"/>
        <w:right w:val="none" w:sz="0" w:space="0" w:color="auto"/>
      </w:divBdr>
    </w:div>
    <w:div w:id="1982688146">
      <w:bodyDiv w:val="1"/>
      <w:marLeft w:val="0"/>
      <w:marRight w:val="0"/>
      <w:marTop w:val="0"/>
      <w:marBottom w:val="0"/>
      <w:divBdr>
        <w:top w:val="none" w:sz="0" w:space="0" w:color="auto"/>
        <w:left w:val="none" w:sz="0" w:space="0" w:color="auto"/>
        <w:bottom w:val="none" w:sz="0" w:space="0" w:color="auto"/>
        <w:right w:val="none" w:sz="0" w:space="0" w:color="auto"/>
      </w:divBdr>
    </w:div>
    <w:div w:id="1984040040">
      <w:bodyDiv w:val="1"/>
      <w:marLeft w:val="0"/>
      <w:marRight w:val="0"/>
      <w:marTop w:val="0"/>
      <w:marBottom w:val="0"/>
      <w:divBdr>
        <w:top w:val="none" w:sz="0" w:space="0" w:color="auto"/>
        <w:left w:val="none" w:sz="0" w:space="0" w:color="auto"/>
        <w:bottom w:val="none" w:sz="0" w:space="0" w:color="auto"/>
        <w:right w:val="none" w:sz="0" w:space="0" w:color="auto"/>
      </w:divBdr>
    </w:div>
    <w:div w:id="1990740697">
      <w:bodyDiv w:val="1"/>
      <w:marLeft w:val="0"/>
      <w:marRight w:val="0"/>
      <w:marTop w:val="0"/>
      <w:marBottom w:val="0"/>
      <w:divBdr>
        <w:top w:val="none" w:sz="0" w:space="0" w:color="auto"/>
        <w:left w:val="none" w:sz="0" w:space="0" w:color="auto"/>
        <w:bottom w:val="none" w:sz="0" w:space="0" w:color="auto"/>
        <w:right w:val="none" w:sz="0" w:space="0" w:color="auto"/>
      </w:divBdr>
    </w:div>
    <w:div w:id="1992831947">
      <w:bodyDiv w:val="1"/>
      <w:marLeft w:val="0"/>
      <w:marRight w:val="0"/>
      <w:marTop w:val="0"/>
      <w:marBottom w:val="0"/>
      <w:divBdr>
        <w:top w:val="none" w:sz="0" w:space="0" w:color="auto"/>
        <w:left w:val="none" w:sz="0" w:space="0" w:color="auto"/>
        <w:bottom w:val="none" w:sz="0" w:space="0" w:color="auto"/>
        <w:right w:val="none" w:sz="0" w:space="0" w:color="auto"/>
      </w:divBdr>
    </w:div>
    <w:div w:id="1997025893">
      <w:bodyDiv w:val="1"/>
      <w:marLeft w:val="0"/>
      <w:marRight w:val="0"/>
      <w:marTop w:val="0"/>
      <w:marBottom w:val="0"/>
      <w:divBdr>
        <w:top w:val="none" w:sz="0" w:space="0" w:color="auto"/>
        <w:left w:val="none" w:sz="0" w:space="0" w:color="auto"/>
        <w:bottom w:val="none" w:sz="0" w:space="0" w:color="auto"/>
        <w:right w:val="none" w:sz="0" w:space="0" w:color="auto"/>
      </w:divBdr>
    </w:div>
    <w:div w:id="2004772717">
      <w:bodyDiv w:val="1"/>
      <w:marLeft w:val="0"/>
      <w:marRight w:val="0"/>
      <w:marTop w:val="0"/>
      <w:marBottom w:val="0"/>
      <w:divBdr>
        <w:top w:val="none" w:sz="0" w:space="0" w:color="auto"/>
        <w:left w:val="none" w:sz="0" w:space="0" w:color="auto"/>
        <w:bottom w:val="none" w:sz="0" w:space="0" w:color="auto"/>
        <w:right w:val="none" w:sz="0" w:space="0" w:color="auto"/>
      </w:divBdr>
    </w:div>
    <w:div w:id="2012633812">
      <w:bodyDiv w:val="1"/>
      <w:marLeft w:val="0"/>
      <w:marRight w:val="0"/>
      <w:marTop w:val="0"/>
      <w:marBottom w:val="0"/>
      <w:divBdr>
        <w:top w:val="none" w:sz="0" w:space="0" w:color="auto"/>
        <w:left w:val="none" w:sz="0" w:space="0" w:color="auto"/>
        <w:bottom w:val="none" w:sz="0" w:space="0" w:color="auto"/>
        <w:right w:val="none" w:sz="0" w:space="0" w:color="auto"/>
      </w:divBdr>
    </w:div>
    <w:div w:id="2014914790">
      <w:bodyDiv w:val="1"/>
      <w:marLeft w:val="0"/>
      <w:marRight w:val="0"/>
      <w:marTop w:val="0"/>
      <w:marBottom w:val="0"/>
      <w:divBdr>
        <w:top w:val="none" w:sz="0" w:space="0" w:color="auto"/>
        <w:left w:val="none" w:sz="0" w:space="0" w:color="auto"/>
        <w:bottom w:val="none" w:sz="0" w:space="0" w:color="auto"/>
        <w:right w:val="none" w:sz="0" w:space="0" w:color="auto"/>
      </w:divBdr>
    </w:div>
    <w:div w:id="2014989873">
      <w:bodyDiv w:val="1"/>
      <w:marLeft w:val="0"/>
      <w:marRight w:val="0"/>
      <w:marTop w:val="0"/>
      <w:marBottom w:val="0"/>
      <w:divBdr>
        <w:top w:val="none" w:sz="0" w:space="0" w:color="auto"/>
        <w:left w:val="none" w:sz="0" w:space="0" w:color="auto"/>
        <w:bottom w:val="none" w:sz="0" w:space="0" w:color="auto"/>
        <w:right w:val="none" w:sz="0" w:space="0" w:color="auto"/>
      </w:divBdr>
    </w:div>
    <w:div w:id="2016107713">
      <w:bodyDiv w:val="1"/>
      <w:marLeft w:val="0"/>
      <w:marRight w:val="0"/>
      <w:marTop w:val="0"/>
      <w:marBottom w:val="0"/>
      <w:divBdr>
        <w:top w:val="none" w:sz="0" w:space="0" w:color="auto"/>
        <w:left w:val="none" w:sz="0" w:space="0" w:color="auto"/>
        <w:bottom w:val="none" w:sz="0" w:space="0" w:color="auto"/>
        <w:right w:val="none" w:sz="0" w:space="0" w:color="auto"/>
      </w:divBdr>
    </w:div>
    <w:div w:id="2018380448">
      <w:bodyDiv w:val="1"/>
      <w:marLeft w:val="0"/>
      <w:marRight w:val="0"/>
      <w:marTop w:val="0"/>
      <w:marBottom w:val="0"/>
      <w:divBdr>
        <w:top w:val="none" w:sz="0" w:space="0" w:color="auto"/>
        <w:left w:val="none" w:sz="0" w:space="0" w:color="auto"/>
        <w:bottom w:val="none" w:sz="0" w:space="0" w:color="auto"/>
        <w:right w:val="none" w:sz="0" w:space="0" w:color="auto"/>
      </w:divBdr>
    </w:div>
    <w:div w:id="2023361475">
      <w:bodyDiv w:val="1"/>
      <w:marLeft w:val="0"/>
      <w:marRight w:val="0"/>
      <w:marTop w:val="0"/>
      <w:marBottom w:val="0"/>
      <w:divBdr>
        <w:top w:val="none" w:sz="0" w:space="0" w:color="auto"/>
        <w:left w:val="none" w:sz="0" w:space="0" w:color="auto"/>
        <w:bottom w:val="none" w:sz="0" w:space="0" w:color="auto"/>
        <w:right w:val="none" w:sz="0" w:space="0" w:color="auto"/>
      </w:divBdr>
    </w:div>
    <w:div w:id="2029024122">
      <w:bodyDiv w:val="1"/>
      <w:marLeft w:val="0"/>
      <w:marRight w:val="0"/>
      <w:marTop w:val="0"/>
      <w:marBottom w:val="0"/>
      <w:divBdr>
        <w:top w:val="none" w:sz="0" w:space="0" w:color="auto"/>
        <w:left w:val="none" w:sz="0" w:space="0" w:color="auto"/>
        <w:bottom w:val="none" w:sz="0" w:space="0" w:color="auto"/>
        <w:right w:val="none" w:sz="0" w:space="0" w:color="auto"/>
      </w:divBdr>
    </w:div>
    <w:div w:id="2029408601">
      <w:bodyDiv w:val="1"/>
      <w:marLeft w:val="0"/>
      <w:marRight w:val="0"/>
      <w:marTop w:val="0"/>
      <w:marBottom w:val="0"/>
      <w:divBdr>
        <w:top w:val="none" w:sz="0" w:space="0" w:color="auto"/>
        <w:left w:val="none" w:sz="0" w:space="0" w:color="auto"/>
        <w:bottom w:val="none" w:sz="0" w:space="0" w:color="auto"/>
        <w:right w:val="none" w:sz="0" w:space="0" w:color="auto"/>
      </w:divBdr>
    </w:div>
    <w:div w:id="2039961261">
      <w:bodyDiv w:val="1"/>
      <w:marLeft w:val="0"/>
      <w:marRight w:val="0"/>
      <w:marTop w:val="0"/>
      <w:marBottom w:val="0"/>
      <w:divBdr>
        <w:top w:val="none" w:sz="0" w:space="0" w:color="auto"/>
        <w:left w:val="none" w:sz="0" w:space="0" w:color="auto"/>
        <w:bottom w:val="none" w:sz="0" w:space="0" w:color="auto"/>
        <w:right w:val="none" w:sz="0" w:space="0" w:color="auto"/>
      </w:divBdr>
    </w:div>
    <w:div w:id="2041709354">
      <w:bodyDiv w:val="1"/>
      <w:marLeft w:val="0"/>
      <w:marRight w:val="0"/>
      <w:marTop w:val="0"/>
      <w:marBottom w:val="0"/>
      <w:divBdr>
        <w:top w:val="none" w:sz="0" w:space="0" w:color="auto"/>
        <w:left w:val="none" w:sz="0" w:space="0" w:color="auto"/>
        <w:bottom w:val="none" w:sz="0" w:space="0" w:color="auto"/>
        <w:right w:val="none" w:sz="0" w:space="0" w:color="auto"/>
      </w:divBdr>
    </w:div>
    <w:div w:id="2050178889">
      <w:bodyDiv w:val="1"/>
      <w:marLeft w:val="0"/>
      <w:marRight w:val="0"/>
      <w:marTop w:val="0"/>
      <w:marBottom w:val="0"/>
      <w:divBdr>
        <w:top w:val="none" w:sz="0" w:space="0" w:color="auto"/>
        <w:left w:val="none" w:sz="0" w:space="0" w:color="auto"/>
        <w:bottom w:val="none" w:sz="0" w:space="0" w:color="auto"/>
        <w:right w:val="none" w:sz="0" w:space="0" w:color="auto"/>
      </w:divBdr>
    </w:div>
    <w:div w:id="2050448053">
      <w:bodyDiv w:val="1"/>
      <w:marLeft w:val="0"/>
      <w:marRight w:val="0"/>
      <w:marTop w:val="0"/>
      <w:marBottom w:val="0"/>
      <w:divBdr>
        <w:top w:val="none" w:sz="0" w:space="0" w:color="auto"/>
        <w:left w:val="none" w:sz="0" w:space="0" w:color="auto"/>
        <w:bottom w:val="none" w:sz="0" w:space="0" w:color="auto"/>
        <w:right w:val="none" w:sz="0" w:space="0" w:color="auto"/>
      </w:divBdr>
    </w:div>
    <w:div w:id="2051487742">
      <w:bodyDiv w:val="1"/>
      <w:marLeft w:val="0"/>
      <w:marRight w:val="0"/>
      <w:marTop w:val="0"/>
      <w:marBottom w:val="0"/>
      <w:divBdr>
        <w:top w:val="none" w:sz="0" w:space="0" w:color="auto"/>
        <w:left w:val="none" w:sz="0" w:space="0" w:color="auto"/>
        <w:bottom w:val="none" w:sz="0" w:space="0" w:color="auto"/>
        <w:right w:val="none" w:sz="0" w:space="0" w:color="auto"/>
      </w:divBdr>
    </w:div>
    <w:div w:id="2054235043">
      <w:bodyDiv w:val="1"/>
      <w:marLeft w:val="0"/>
      <w:marRight w:val="0"/>
      <w:marTop w:val="0"/>
      <w:marBottom w:val="0"/>
      <w:divBdr>
        <w:top w:val="none" w:sz="0" w:space="0" w:color="auto"/>
        <w:left w:val="none" w:sz="0" w:space="0" w:color="auto"/>
        <w:bottom w:val="none" w:sz="0" w:space="0" w:color="auto"/>
        <w:right w:val="none" w:sz="0" w:space="0" w:color="auto"/>
      </w:divBdr>
    </w:div>
    <w:div w:id="2055344816">
      <w:bodyDiv w:val="1"/>
      <w:marLeft w:val="0"/>
      <w:marRight w:val="0"/>
      <w:marTop w:val="0"/>
      <w:marBottom w:val="0"/>
      <w:divBdr>
        <w:top w:val="none" w:sz="0" w:space="0" w:color="auto"/>
        <w:left w:val="none" w:sz="0" w:space="0" w:color="auto"/>
        <w:bottom w:val="none" w:sz="0" w:space="0" w:color="auto"/>
        <w:right w:val="none" w:sz="0" w:space="0" w:color="auto"/>
      </w:divBdr>
    </w:div>
    <w:div w:id="2055811121">
      <w:bodyDiv w:val="1"/>
      <w:marLeft w:val="0"/>
      <w:marRight w:val="0"/>
      <w:marTop w:val="0"/>
      <w:marBottom w:val="0"/>
      <w:divBdr>
        <w:top w:val="none" w:sz="0" w:space="0" w:color="auto"/>
        <w:left w:val="none" w:sz="0" w:space="0" w:color="auto"/>
        <w:bottom w:val="none" w:sz="0" w:space="0" w:color="auto"/>
        <w:right w:val="none" w:sz="0" w:space="0" w:color="auto"/>
      </w:divBdr>
    </w:div>
    <w:div w:id="2060741521">
      <w:bodyDiv w:val="1"/>
      <w:marLeft w:val="0"/>
      <w:marRight w:val="0"/>
      <w:marTop w:val="0"/>
      <w:marBottom w:val="0"/>
      <w:divBdr>
        <w:top w:val="none" w:sz="0" w:space="0" w:color="auto"/>
        <w:left w:val="none" w:sz="0" w:space="0" w:color="auto"/>
        <w:bottom w:val="none" w:sz="0" w:space="0" w:color="auto"/>
        <w:right w:val="none" w:sz="0" w:space="0" w:color="auto"/>
      </w:divBdr>
    </w:div>
    <w:div w:id="2067558398">
      <w:bodyDiv w:val="1"/>
      <w:marLeft w:val="0"/>
      <w:marRight w:val="0"/>
      <w:marTop w:val="0"/>
      <w:marBottom w:val="0"/>
      <w:divBdr>
        <w:top w:val="none" w:sz="0" w:space="0" w:color="auto"/>
        <w:left w:val="none" w:sz="0" w:space="0" w:color="auto"/>
        <w:bottom w:val="none" w:sz="0" w:space="0" w:color="auto"/>
        <w:right w:val="none" w:sz="0" w:space="0" w:color="auto"/>
      </w:divBdr>
    </w:div>
    <w:div w:id="2075278331">
      <w:bodyDiv w:val="1"/>
      <w:marLeft w:val="0"/>
      <w:marRight w:val="0"/>
      <w:marTop w:val="0"/>
      <w:marBottom w:val="0"/>
      <w:divBdr>
        <w:top w:val="none" w:sz="0" w:space="0" w:color="auto"/>
        <w:left w:val="none" w:sz="0" w:space="0" w:color="auto"/>
        <w:bottom w:val="none" w:sz="0" w:space="0" w:color="auto"/>
        <w:right w:val="none" w:sz="0" w:space="0" w:color="auto"/>
      </w:divBdr>
    </w:div>
    <w:div w:id="2080014003">
      <w:bodyDiv w:val="1"/>
      <w:marLeft w:val="0"/>
      <w:marRight w:val="0"/>
      <w:marTop w:val="0"/>
      <w:marBottom w:val="0"/>
      <w:divBdr>
        <w:top w:val="none" w:sz="0" w:space="0" w:color="auto"/>
        <w:left w:val="none" w:sz="0" w:space="0" w:color="auto"/>
        <w:bottom w:val="none" w:sz="0" w:space="0" w:color="auto"/>
        <w:right w:val="none" w:sz="0" w:space="0" w:color="auto"/>
      </w:divBdr>
    </w:div>
    <w:div w:id="2081563049">
      <w:bodyDiv w:val="1"/>
      <w:marLeft w:val="0"/>
      <w:marRight w:val="0"/>
      <w:marTop w:val="0"/>
      <w:marBottom w:val="0"/>
      <w:divBdr>
        <w:top w:val="none" w:sz="0" w:space="0" w:color="auto"/>
        <w:left w:val="none" w:sz="0" w:space="0" w:color="auto"/>
        <w:bottom w:val="none" w:sz="0" w:space="0" w:color="auto"/>
        <w:right w:val="none" w:sz="0" w:space="0" w:color="auto"/>
      </w:divBdr>
    </w:div>
    <w:div w:id="2084059339">
      <w:bodyDiv w:val="1"/>
      <w:marLeft w:val="0"/>
      <w:marRight w:val="0"/>
      <w:marTop w:val="0"/>
      <w:marBottom w:val="0"/>
      <w:divBdr>
        <w:top w:val="none" w:sz="0" w:space="0" w:color="auto"/>
        <w:left w:val="none" w:sz="0" w:space="0" w:color="auto"/>
        <w:bottom w:val="none" w:sz="0" w:space="0" w:color="auto"/>
        <w:right w:val="none" w:sz="0" w:space="0" w:color="auto"/>
      </w:divBdr>
    </w:div>
    <w:div w:id="2091349415">
      <w:bodyDiv w:val="1"/>
      <w:marLeft w:val="0"/>
      <w:marRight w:val="0"/>
      <w:marTop w:val="0"/>
      <w:marBottom w:val="0"/>
      <w:divBdr>
        <w:top w:val="none" w:sz="0" w:space="0" w:color="auto"/>
        <w:left w:val="none" w:sz="0" w:space="0" w:color="auto"/>
        <w:bottom w:val="none" w:sz="0" w:space="0" w:color="auto"/>
        <w:right w:val="none" w:sz="0" w:space="0" w:color="auto"/>
      </w:divBdr>
    </w:div>
    <w:div w:id="2100445476">
      <w:bodyDiv w:val="1"/>
      <w:marLeft w:val="0"/>
      <w:marRight w:val="0"/>
      <w:marTop w:val="0"/>
      <w:marBottom w:val="0"/>
      <w:divBdr>
        <w:top w:val="none" w:sz="0" w:space="0" w:color="auto"/>
        <w:left w:val="none" w:sz="0" w:space="0" w:color="auto"/>
        <w:bottom w:val="none" w:sz="0" w:space="0" w:color="auto"/>
        <w:right w:val="none" w:sz="0" w:space="0" w:color="auto"/>
      </w:divBdr>
    </w:div>
    <w:div w:id="2104840347">
      <w:bodyDiv w:val="1"/>
      <w:marLeft w:val="0"/>
      <w:marRight w:val="0"/>
      <w:marTop w:val="0"/>
      <w:marBottom w:val="0"/>
      <w:divBdr>
        <w:top w:val="none" w:sz="0" w:space="0" w:color="auto"/>
        <w:left w:val="none" w:sz="0" w:space="0" w:color="auto"/>
        <w:bottom w:val="none" w:sz="0" w:space="0" w:color="auto"/>
        <w:right w:val="none" w:sz="0" w:space="0" w:color="auto"/>
      </w:divBdr>
    </w:div>
    <w:div w:id="2106144837">
      <w:bodyDiv w:val="1"/>
      <w:marLeft w:val="0"/>
      <w:marRight w:val="0"/>
      <w:marTop w:val="0"/>
      <w:marBottom w:val="0"/>
      <w:divBdr>
        <w:top w:val="none" w:sz="0" w:space="0" w:color="auto"/>
        <w:left w:val="none" w:sz="0" w:space="0" w:color="auto"/>
        <w:bottom w:val="none" w:sz="0" w:space="0" w:color="auto"/>
        <w:right w:val="none" w:sz="0" w:space="0" w:color="auto"/>
      </w:divBdr>
    </w:div>
    <w:div w:id="2108232729">
      <w:bodyDiv w:val="1"/>
      <w:marLeft w:val="0"/>
      <w:marRight w:val="0"/>
      <w:marTop w:val="0"/>
      <w:marBottom w:val="0"/>
      <w:divBdr>
        <w:top w:val="none" w:sz="0" w:space="0" w:color="auto"/>
        <w:left w:val="none" w:sz="0" w:space="0" w:color="auto"/>
        <w:bottom w:val="none" w:sz="0" w:space="0" w:color="auto"/>
        <w:right w:val="none" w:sz="0" w:space="0" w:color="auto"/>
      </w:divBdr>
    </w:div>
    <w:div w:id="2109422822">
      <w:bodyDiv w:val="1"/>
      <w:marLeft w:val="0"/>
      <w:marRight w:val="0"/>
      <w:marTop w:val="0"/>
      <w:marBottom w:val="0"/>
      <w:divBdr>
        <w:top w:val="none" w:sz="0" w:space="0" w:color="auto"/>
        <w:left w:val="none" w:sz="0" w:space="0" w:color="auto"/>
        <w:bottom w:val="none" w:sz="0" w:space="0" w:color="auto"/>
        <w:right w:val="none" w:sz="0" w:space="0" w:color="auto"/>
      </w:divBdr>
    </w:div>
    <w:div w:id="2118982907">
      <w:bodyDiv w:val="1"/>
      <w:marLeft w:val="0"/>
      <w:marRight w:val="0"/>
      <w:marTop w:val="0"/>
      <w:marBottom w:val="0"/>
      <w:divBdr>
        <w:top w:val="none" w:sz="0" w:space="0" w:color="auto"/>
        <w:left w:val="none" w:sz="0" w:space="0" w:color="auto"/>
        <w:bottom w:val="none" w:sz="0" w:space="0" w:color="auto"/>
        <w:right w:val="none" w:sz="0" w:space="0" w:color="auto"/>
      </w:divBdr>
    </w:div>
    <w:div w:id="2121218066">
      <w:bodyDiv w:val="1"/>
      <w:marLeft w:val="0"/>
      <w:marRight w:val="0"/>
      <w:marTop w:val="0"/>
      <w:marBottom w:val="0"/>
      <w:divBdr>
        <w:top w:val="none" w:sz="0" w:space="0" w:color="auto"/>
        <w:left w:val="none" w:sz="0" w:space="0" w:color="auto"/>
        <w:bottom w:val="none" w:sz="0" w:space="0" w:color="auto"/>
        <w:right w:val="none" w:sz="0" w:space="0" w:color="auto"/>
      </w:divBdr>
    </w:div>
    <w:div w:id="2124809525">
      <w:bodyDiv w:val="1"/>
      <w:marLeft w:val="0"/>
      <w:marRight w:val="0"/>
      <w:marTop w:val="0"/>
      <w:marBottom w:val="0"/>
      <w:divBdr>
        <w:top w:val="none" w:sz="0" w:space="0" w:color="auto"/>
        <w:left w:val="none" w:sz="0" w:space="0" w:color="auto"/>
        <w:bottom w:val="none" w:sz="0" w:space="0" w:color="auto"/>
        <w:right w:val="none" w:sz="0" w:space="0" w:color="auto"/>
      </w:divBdr>
    </w:div>
    <w:div w:id="2125686876">
      <w:bodyDiv w:val="1"/>
      <w:marLeft w:val="0"/>
      <w:marRight w:val="0"/>
      <w:marTop w:val="0"/>
      <w:marBottom w:val="0"/>
      <w:divBdr>
        <w:top w:val="none" w:sz="0" w:space="0" w:color="auto"/>
        <w:left w:val="none" w:sz="0" w:space="0" w:color="auto"/>
        <w:bottom w:val="none" w:sz="0" w:space="0" w:color="auto"/>
        <w:right w:val="none" w:sz="0" w:space="0" w:color="auto"/>
      </w:divBdr>
    </w:div>
    <w:div w:id="2129396563">
      <w:bodyDiv w:val="1"/>
      <w:marLeft w:val="0"/>
      <w:marRight w:val="0"/>
      <w:marTop w:val="0"/>
      <w:marBottom w:val="0"/>
      <w:divBdr>
        <w:top w:val="none" w:sz="0" w:space="0" w:color="auto"/>
        <w:left w:val="none" w:sz="0" w:space="0" w:color="auto"/>
        <w:bottom w:val="none" w:sz="0" w:space="0" w:color="auto"/>
        <w:right w:val="none" w:sz="0" w:space="0" w:color="auto"/>
      </w:divBdr>
    </w:div>
    <w:div w:id="2131315084">
      <w:bodyDiv w:val="1"/>
      <w:marLeft w:val="0"/>
      <w:marRight w:val="0"/>
      <w:marTop w:val="0"/>
      <w:marBottom w:val="0"/>
      <w:divBdr>
        <w:top w:val="none" w:sz="0" w:space="0" w:color="auto"/>
        <w:left w:val="none" w:sz="0" w:space="0" w:color="auto"/>
        <w:bottom w:val="none" w:sz="0" w:space="0" w:color="auto"/>
        <w:right w:val="none" w:sz="0" w:space="0" w:color="auto"/>
      </w:divBdr>
    </w:div>
    <w:div w:id="2137672945">
      <w:bodyDiv w:val="1"/>
      <w:marLeft w:val="0"/>
      <w:marRight w:val="0"/>
      <w:marTop w:val="0"/>
      <w:marBottom w:val="0"/>
      <w:divBdr>
        <w:top w:val="none" w:sz="0" w:space="0" w:color="auto"/>
        <w:left w:val="none" w:sz="0" w:space="0" w:color="auto"/>
        <w:bottom w:val="none" w:sz="0" w:space="0" w:color="auto"/>
        <w:right w:val="none" w:sz="0" w:space="0" w:color="auto"/>
      </w:divBdr>
    </w:div>
    <w:div w:id="2142334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www.sbir.gov" TargetMode="External"/><Relationship Id="rId26" Type="http://schemas.openxmlformats.org/officeDocument/2006/relationships/hyperlink" Target="https://sbir.nih.gov/engage/ic-contacts" TargetMode="External"/><Relationship Id="rId39" Type="http://schemas.openxmlformats.org/officeDocument/2006/relationships/theme" Target="theme/theme1.xml"/><Relationship Id="rId21" Type="http://schemas.openxmlformats.org/officeDocument/2006/relationships/image" Target="media/image4.png"/><Relationship Id="rId34" Type="http://schemas.openxmlformats.org/officeDocument/2006/relationships/hyperlink" Target="https://seedfund.nsf.gov/contact/" TargetMode="External"/><Relationship Id="rId42" Type="http://schemas.openxmlformats.org/officeDocument/2006/relationships/customXml" Target="../customXml/item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www.sbir.gov" TargetMode="External"/><Relationship Id="rId20" Type="http://schemas.openxmlformats.org/officeDocument/2006/relationships/hyperlink" Target="http://www.sbir.gov" TargetMode="External"/><Relationship Id="rId29" Type="http://schemas.openxmlformats.org/officeDocument/2006/relationships/image" Target="media/image6.png"/><Relationship Id="rId41"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www.nap.edu/read/21738/chapter/12" TargetMode="External"/><Relationship Id="rId32" Type="http://schemas.openxmlformats.org/officeDocument/2006/relationships/hyperlink" Target="https://seedfund.nsf.gov/contact/" TargetMode="External"/><Relationship Id="rId37" Type="http://schemas.microsoft.com/office/2011/relationships/people" Target="people.xml"/><Relationship Id="rId40" Type="http://schemas.openxmlformats.org/officeDocument/2006/relationships/customXml" Target="../customXml/item3.xml"/><Relationship Id="rId5" Type="http://schemas.openxmlformats.org/officeDocument/2006/relationships/settings" Target="settings.xml"/><Relationship Id="rId15" Type="http://schemas.openxmlformats.org/officeDocument/2006/relationships/chart" Target="charts/chart1.xml"/><Relationship Id="rId23" Type="http://schemas.openxmlformats.org/officeDocument/2006/relationships/image" Target="media/image5.png"/><Relationship Id="rId28" Type="http://schemas.openxmlformats.org/officeDocument/2006/relationships/hyperlink" Target="https://sbir.nih.gov/engage/ic-contacts"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chart" Target="charts/chart3.xml"/><Relationship Id="rId31" Type="http://schemas.openxmlformats.org/officeDocument/2006/relationships/chart" Target="charts/chart4.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nap.edu/read/21738/chapter/12" TargetMode="External"/><Relationship Id="rId22" Type="http://schemas.openxmlformats.org/officeDocument/2006/relationships/hyperlink" Target="https://www.nap.edu/read/21738/chapter/12" TargetMode="External"/><Relationship Id="rId27" Type="http://schemas.openxmlformats.org/officeDocument/2006/relationships/hyperlink" Target="https://seedfund.nsf.gov/contact/" TargetMode="External"/><Relationship Id="rId30" Type="http://schemas.openxmlformats.org/officeDocument/2006/relationships/image" Target="media/image7.png"/><Relationship Id="rId35" Type="http://schemas.openxmlformats.org/officeDocument/2006/relationships/hyperlink" Target="https://sbir.nih.gov/engage/ic-contacts"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chart" Target="charts/chart2.xml"/><Relationship Id="rId25" Type="http://schemas.openxmlformats.org/officeDocument/2006/relationships/hyperlink" Target="https://seedfund.nsf.gov/contact/" TargetMode="External"/><Relationship Id="rId33" Type="http://schemas.openxmlformats.org/officeDocument/2006/relationships/hyperlink" Target="https://sbir.nih.gov/engage/ic-contacts" TargetMode="External"/><Relationship Id="rId38"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Ted\Documents\BATTEN\Semester%204\SBIRPercentAwards.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Ted\Documents\BATTEN\Semester%204\SBIRPercentAward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Ted\Documents\BATTEN\Semester%204\SBIRPercentAwards.xlsx" TargetMode="Externa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Sheet1!$B$18</c:f>
              <c:strCache>
                <c:ptCount val="1"/>
                <c:pt idx="0">
                  <c:v>Awards to Women-Owned Projects</c:v>
                </c:pt>
              </c:strCache>
            </c:strRef>
          </c:tx>
          <c:spPr>
            <a:solidFill>
              <a:schemeClr val="accent1"/>
            </a:solidFill>
            <a:ln>
              <a:noFill/>
            </a:ln>
            <a:effectLst/>
          </c:spPr>
          <c:invertIfNegative val="0"/>
          <c:cat>
            <c:strRef>
              <c:f>Sheet1!$A$19:$A$24</c:f>
              <c:strCache>
                <c:ptCount val="6"/>
                <c:pt idx="0">
                  <c:v>2012</c:v>
                </c:pt>
                <c:pt idx="1">
                  <c:v>2013</c:v>
                </c:pt>
                <c:pt idx="2">
                  <c:v>2014</c:v>
                </c:pt>
                <c:pt idx="3">
                  <c:v>2015</c:v>
                </c:pt>
                <c:pt idx="4">
                  <c:v>2016</c:v>
                </c:pt>
                <c:pt idx="5">
                  <c:v>2017</c:v>
                </c:pt>
              </c:strCache>
            </c:strRef>
          </c:cat>
          <c:val>
            <c:numRef>
              <c:f>Sheet1!$B$19:$B$24</c:f>
              <c:numCache>
                <c:formatCode>General</c:formatCode>
                <c:ptCount val="6"/>
                <c:pt idx="0">
                  <c:v>443</c:v>
                </c:pt>
                <c:pt idx="1">
                  <c:v>432</c:v>
                </c:pt>
                <c:pt idx="2">
                  <c:v>280</c:v>
                </c:pt>
                <c:pt idx="3">
                  <c:v>187</c:v>
                </c:pt>
                <c:pt idx="4">
                  <c:v>380</c:v>
                </c:pt>
                <c:pt idx="5">
                  <c:v>328</c:v>
                </c:pt>
              </c:numCache>
            </c:numRef>
          </c:val>
          <c:extLst>
            <c:ext xmlns:c16="http://schemas.microsoft.com/office/drawing/2014/chart" uri="{C3380CC4-5D6E-409C-BE32-E72D297353CC}">
              <c16:uniqueId val="{00000000-EBCF-4EAF-BC1E-0D476DD41810}"/>
            </c:ext>
          </c:extLst>
        </c:ser>
        <c:dLbls>
          <c:showLegendKey val="0"/>
          <c:showVal val="0"/>
          <c:showCatName val="0"/>
          <c:showSerName val="0"/>
          <c:showPercent val="0"/>
          <c:showBubbleSize val="0"/>
        </c:dLbls>
        <c:gapWidth val="150"/>
        <c:axId val="744193160"/>
        <c:axId val="744193816"/>
      </c:barChart>
      <c:lineChart>
        <c:grouping val="standard"/>
        <c:varyColors val="0"/>
        <c:ser>
          <c:idx val="1"/>
          <c:order val="1"/>
          <c:tx>
            <c:strRef>
              <c:f>Sheet1!$C$18</c:f>
              <c:strCache>
                <c:ptCount val="1"/>
                <c:pt idx="0">
                  <c:v>Percentage of Total Awards Awarded to Women Owned Projects</c:v>
                </c:pt>
              </c:strCache>
            </c:strRef>
          </c:tx>
          <c:spPr>
            <a:ln w="28575" cap="rnd">
              <a:solidFill>
                <a:schemeClr val="accent2"/>
              </a:solidFill>
              <a:round/>
            </a:ln>
            <a:effectLst/>
          </c:spPr>
          <c:marker>
            <c:symbol val="none"/>
          </c:marker>
          <c:cat>
            <c:strRef>
              <c:f>Sheet1!$A$19:$A$24</c:f>
              <c:strCache>
                <c:ptCount val="6"/>
                <c:pt idx="0">
                  <c:v>2012</c:v>
                </c:pt>
                <c:pt idx="1">
                  <c:v>2013</c:v>
                </c:pt>
                <c:pt idx="2">
                  <c:v>2014</c:v>
                </c:pt>
                <c:pt idx="3">
                  <c:v>2015</c:v>
                </c:pt>
                <c:pt idx="4">
                  <c:v>2016</c:v>
                </c:pt>
                <c:pt idx="5">
                  <c:v>2017</c:v>
                </c:pt>
              </c:strCache>
            </c:strRef>
          </c:cat>
          <c:val>
            <c:numRef>
              <c:f>Sheet1!$C$19:$C$24</c:f>
              <c:numCache>
                <c:formatCode>General</c:formatCode>
                <c:ptCount val="6"/>
                <c:pt idx="0">
                  <c:v>0.12964588820602868</c:v>
                </c:pt>
                <c:pt idx="1">
                  <c:v>0.14318859794497846</c:v>
                </c:pt>
                <c:pt idx="2">
                  <c:v>0.13384321223709369</c:v>
                </c:pt>
                <c:pt idx="3">
                  <c:v>0.14134542705971279</c:v>
                </c:pt>
                <c:pt idx="4">
                  <c:v>0.13475177304964539</c:v>
                </c:pt>
                <c:pt idx="5">
                  <c:v>0.12792511700468018</c:v>
                </c:pt>
              </c:numCache>
            </c:numRef>
          </c:val>
          <c:smooth val="0"/>
          <c:extLst>
            <c:ext xmlns:c16="http://schemas.microsoft.com/office/drawing/2014/chart" uri="{C3380CC4-5D6E-409C-BE32-E72D297353CC}">
              <c16:uniqueId val="{00000001-EBCF-4EAF-BC1E-0D476DD41810}"/>
            </c:ext>
          </c:extLst>
        </c:ser>
        <c:dLbls>
          <c:showLegendKey val="0"/>
          <c:showVal val="0"/>
          <c:showCatName val="0"/>
          <c:showSerName val="0"/>
          <c:showPercent val="0"/>
          <c:showBubbleSize val="0"/>
        </c:dLbls>
        <c:marker val="1"/>
        <c:smooth val="0"/>
        <c:axId val="744185616"/>
        <c:axId val="744186272"/>
      </c:lineChart>
      <c:catAx>
        <c:axId val="744193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4193816"/>
        <c:crosses val="autoZero"/>
        <c:auto val="1"/>
        <c:lblAlgn val="ctr"/>
        <c:lblOffset val="100"/>
        <c:noMultiLvlLbl val="0"/>
      </c:catAx>
      <c:valAx>
        <c:axId val="744193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Awards Given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4193160"/>
        <c:crosses val="autoZero"/>
        <c:crossBetween val="between"/>
      </c:valAx>
      <c:valAx>
        <c:axId val="744186272"/>
        <c:scaling>
          <c:orientation val="minMax"/>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Total Awards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4185616"/>
        <c:crosses val="max"/>
        <c:crossBetween val="between"/>
      </c:valAx>
      <c:catAx>
        <c:axId val="744185616"/>
        <c:scaling>
          <c:orientation val="minMax"/>
        </c:scaling>
        <c:delete val="1"/>
        <c:axPos val="b"/>
        <c:numFmt formatCode="General" sourceLinked="1"/>
        <c:majorTickMark val="none"/>
        <c:minorTickMark val="none"/>
        <c:tickLblPos val="nextTo"/>
        <c:crossAx val="74418627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Sheet1!$B$26</c:f>
              <c:strCache>
                <c:ptCount val="1"/>
                <c:pt idx="0">
                  <c:v>Awards to S/ED-Owned Projects</c:v>
                </c:pt>
              </c:strCache>
            </c:strRef>
          </c:tx>
          <c:spPr>
            <a:solidFill>
              <a:schemeClr val="accent1"/>
            </a:solidFill>
            <a:ln>
              <a:noFill/>
            </a:ln>
            <a:effectLst/>
          </c:spPr>
          <c:invertIfNegative val="0"/>
          <c:cat>
            <c:strRef>
              <c:f>Sheet1!$A$27:$A$32</c:f>
              <c:strCache>
                <c:ptCount val="6"/>
                <c:pt idx="0">
                  <c:v>2012</c:v>
                </c:pt>
                <c:pt idx="1">
                  <c:v>2013</c:v>
                </c:pt>
                <c:pt idx="2">
                  <c:v>2014</c:v>
                </c:pt>
                <c:pt idx="3">
                  <c:v>2015</c:v>
                </c:pt>
                <c:pt idx="4">
                  <c:v>2016</c:v>
                </c:pt>
                <c:pt idx="5">
                  <c:v>2017</c:v>
                </c:pt>
              </c:strCache>
            </c:strRef>
          </c:cat>
          <c:val>
            <c:numRef>
              <c:f>Sheet1!$B$27:$B$32</c:f>
              <c:numCache>
                <c:formatCode>General</c:formatCode>
                <c:ptCount val="6"/>
                <c:pt idx="0">
                  <c:v>196</c:v>
                </c:pt>
                <c:pt idx="1">
                  <c:v>196</c:v>
                </c:pt>
                <c:pt idx="2">
                  <c:v>106</c:v>
                </c:pt>
                <c:pt idx="3">
                  <c:v>92</c:v>
                </c:pt>
                <c:pt idx="4">
                  <c:v>181</c:v>
                </c:pt>
                <c:pt idx="5">
                  <c:v>165</c:v>
                </c:pt>
              </c:numCache>
            </c:numRef>
          </c:val>
          <c:extLst>
            <c:ext xmlns:c16="http://schemas.microsoft.com/office/drawing/2014/chart" uri="{C3380CC4-5D6E-409C-BE32-E72D297353CC}">
              <c16:uniqueId val="{00000000-A126-45BB-86B2-23A6F1CCE7D6}"/>
            </c:ext>
          </c:extLst>
        </c:ser>
        <c:dLbls>
          <c:showLegendKey val="0"/>
          <c:showVal val="0"/>
          <c:showCatName val="0"/>
          <c:showSerName val="0"/>
          <c:showPercent val="0"/>
          <c:showBubbleSize val="0"/>
        </c:dLbls>
        <c:gapWidth val="150"/>
        <c:axId val="465596216"/>
        <c:axId val="465598184"/>
      </c:barChart>
      <c:lineChart>
        <c:grouping val="standard"/>
        <c:varyColors val="0"/>
        <c:ser>
          <c:idx val="1"/>
          <c:order val="1"/>
          <c:tx>
            <c:strRef>
              <c:f>Sheet1!$C$26</c:f>
              <c:strCache>
                <c:ptCount val="1"/>
                <c:pt idx="0">
                  <c:v>Percentage of Total Awards Awarded to S/ED-Owned Projects</c:v>
                </c:pt>
              </c:strCache>
            </c:strRef>
          </c:tx>
          <c:spPr>
            <a:ln w="28575" cap="rnd">
              <a:solidFill>
                <a:schemeClr val="accent2"/>
              </a:solidFill>
              <a:round/>
            </a:ln>
            <a:effectLst/>
          </c:spPr>
          <c:marker>
            <c:symbol val="none"/>
          </c:marker>
          <c:cat>
            <c:strRef>
              <c:f>Sheet1!$A$27:$A$32</c:f>
              <c:strCache>
                <c:ptCount val="6"/>
                <c:pt idx="0">
                  <c:v>2012</c:v>
                </c:pt>
                <c:pt idx="1">
                  <c:v>2013</c:v>
                </c:pt>
                <c:pt idx="2">
                  <c:v>2014</c:v>
                </c:pt>
                <c:pt idx="3">
                  <c:v>2015</c:v>
                </c:pt>
                <c:pt idx="4">
                  <c:v>2016</c:v>
                </c:pt>
                <c:pt idx="5">
                  <c:v>2017</c:v>
                </c:pt>
              </c:strCache>
            </c:strRef>
          </c:cat>
          <c:val>
            <c:numRef>
              <c:f>Sheet1!$C$27:$C$32</c:f>
              <c:numCache>
                <c:formatCode>General</c:formatCode>
                <c:ptCount val="6"/>
                <c:pt idx="0">
                  <c:v>5.7360257535850161E-2</c:v>
                </c:pt>
                <c:pt idx="1">
                  <c:v>6.4965197215777259E-2</c:v>
                </c:pt>
                <c:pt idx="2">
                  <c:v>5.0669216061185469E-2</c:v>
                </c:pt>
                <c:pt idx="3">
                  <c:v>6.9538926681783825E-2</c:v>
                </c:pt>
                <c:pt idx="4">
                  <c:v>6.4184397163120563E-2</c:v>
                </c:pt>
                <c:pt idx="5">
                  <c:v>6.4352574102964119E-2</c:v>
                </c:pt>
              </c:numCache>
            </c:numRef>
          </c:val>
          <c:smooth val="0"/>
          <c:extLst>
            <c:ext xmlns:c16="http://schemas.microsoft.com/office/drawing/2014/chart" uri="{C3380CC4-5D6E-409C-BE32-E72D297353CC}">
              <c16:uniqueId val="{00000001-A126-45BB-86B2-23A6F1CCE7D6}"/>
            </c:ext>
          </c:extLst>
        </c:ser>
        <c:dLbls>
          <c:showLegendKey val="0"/>
          <c:showVal val="0"/>
          <c:showCatName val="0"/>
          <c:showSerName val="0"/>
          <c:showPercent val="0"/>
          <c:showBubbleSize val="0"/>
        </c:dLbls>
        <c:marker val="1"/>
        <c:smooth val="0"/>
        <c:axId val="467801496"/>
        <c:axId val="467800840"/>
      </c:lineChart>
      <c:catAx>
        <c:axId val="4655962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Fiscal Year Reported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598184"/>
        <c:crosses val="autoZero"/>
        <c:auto val="1"/>
        <c:lblAlgn val="ctr"/>
        <c:lblOffset val="100"/>
        <c:noMultiLvlLbl val="0"/>
      </c:catAx>
      <c:valAx>
        <c:axId val="465598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Awards</a:t>
                </a:r>
                <a:r>
                  <a:rPr lang="en-US" baseline="0"/>
                  <a:t> Given</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596216"/>
        <c:crosses val="autoZero"/>
        <c:crossBetween val="between"/>
      </c:valAx>
      <c:valAx>
        <c:axId val="46780084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Total Awards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7801496"/>
        <c:crosses val="max"/>
        <c:crossBetween val="between"/>
      </c:valAx>
      <c:catAx>
        <c:axId val="467801496"/>
        <c:scaling>
          <c:orientation val="minMax"/>
        </c:scaling>
        <c:delete val="1"/>
        <c:axPos val="b"/>
        <c:numFmt formatCode="General" sourceLinked="1"/>
        <c:majorTickMark val="out"/>
        <c:minorTickMark val="none"/>
        <c:tickLblPos val="nextTo"/>
        <c:crossAx val="46780084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Sheet1!$B$1</c:f>
              <c:strCache>
                <c:ptCount val="1"/>
                <c:pt idx="0">
                  <c:v>Awards to Women-Owned Projects</c:v>
                </c:pt>
              </c:strCache>
            </c:strRef>
          </c:tx>
          <c:spPr>
            <a:ln w="28575" cap="rnd">
              <a:solidFill>
                <a:schemeClr val="accent1"/>
              </a:solidFill>
              <a:round/>
            </a:ln>
            <a:effectLst/>
          </c:spPr>
          <c:marker>
            <c:symbol val="none"/>
          </c:marker>
          <c:cat>
            <c:strRef>
              <c:f>Sheet1!$A$2:$A$7</c:f>
              <c:strCache>
                <c:ptCount val="6"/>
                <c:pt idx="0">
                  <c:v>2012</c:v>
                </c:pt>
                <c:pt idx="1">
                  <c:v>2013</c:v>
                </c:pt>
                <c:pt idx="2">
                  <c:v>2014</c:v>
                </c:pt>
                <c:pt idx="3">
                  <c:v>2015</c:v>
                </c:pt>
                <c:pt idx="4">
                  <c:v>2016</c:v>
                </c:pt>
                <c:pt idx="5">
                  <c:v>2017</c:v>
                </c:pt>
              </c:strCache>
            </c:strRef>
          </c:cat>
          <c:val>
            <c:numRef>
              <c:f>Sheet1!$B$2:$B$7</c:f>
              <c:numCache>
                <c:formatCode>General</c:formatCode>
                <c:ptCount val="6"/>
                <c:pt idx="0">
                  <c:v>443</c:v>
                </c:pt>
                <c:pt idx="1">
                  <c:v>432</c:v>
                </c:pt>
                <c:pt idx="2">
                  <c:v>280</c:v>
                </c:pt>
                <c:pt idx="3">
                  <c:v>187</c:v>
                </c:pt>
                <c:pt idx="4">
                  <c:v>380</c:v>
                </c:pt>
                <c:pt idx="5">
                  <c:v>328</c:v>
                </c:pt>
              </c:numCache>
            </c:numRef>
          </c:val>
          <c:smooth val="0"/>
          <c:extLst>
            <c:ext xmlns:c16="http://schemas.microsoft.com/office/drawing/2014/chart" uri="{C3380CC4-5D6E-409C-BE32-E72D297353CC}">
              <c16:uniqueId val="{00000000-C5FF-4F5E-99DC-2F9B7D5E3FFD}"/>
            </c:ext>
          </c:extLst>
        </c:ser>
        <c:ser>
          <c:idx val="1"/>
          <c:order val="1"/>
          <c:tx>
            <c:strRef>
              <c:f>Sheet1!$C$1</c:f>
              <c:strCache>
                <c:ptCount val="1"/>
                <c:pt idx="0">
                  <c:v>Awards to S/ED-Owned Projects</c:v>
                </c:pt>
              </c:strCache>
            </c:strRef>
          </c:tx>
          <c:spPr>
            <a:ln w="28575" cap="rnd">
              <a:solidFill>
                <a:schemeClr val="accent2"/>
              </a:solidFill>
              <a:round/>
            </a:ln>
            <a:effectLst/>
          </c:spPr>
          <c:marker>
            <c:symbol val="none"/>
          </c:marker>
          <c:cat>
            <c:strRef>
              <c:f>Sheet1!$A$2:$A$7</c:f>
              <c:strCache>
                <c:ptCount val="6"/>
                <c:pt idx="0">
                  <c:v>2012</c:v>
                </c:pt>
                <c:pt idx="1">
                  <c:v>2013</c:v>
                </c:pt>
                <c:pt idx="2">
                  <c:v>2014</c:v>
                </c:pt>
                <c:pt idx="3">
                  <c:v>2015</c:v>
                </c:pt>
                <c:pt idx="4">
                  <c:v>2016</c:v>
                </c:pt>
                <c:pt idx="5">
                  <c:v>2017</c:v>
                </c:pt>
              </c:strCache>
            </c:strRef>
          </c:cat>
          <c:val>
            <c:numRef>
              <c:f>Sheet1!$C$2:$C$7</c:f>
              <c:numCache>
                <c:formatCode>General</c:formatCode>
                <c:ptCount val="6"/>
                <c:pt idx="0">
                  <c:v>196</c:v>
                </c:pt>
                <c:pt idx="1">
                  <c:v>196</c:v>
                </c:pt>
                <c:pt idx="2">
                  <c:v>106</c:v>
                </c:pt>
                <c:pt idx="3">
                  <c:v>92</c:v>
                </c:pt>
                <c:pt idx="4">
                  <c:v>181</c:v>
                </c:pt>
                <c:pt idx="5">
                  <c:v>165</c:v>
                </c:pt>
              </c:numCache>
            </c:numRef>
          </c:val>
          <c:smooth val="0"/>
          <c:extLst>
            <c:ext xmlns:c16="http://schemas.microsoft.com/office/drawing/2014/chart" uri="{C3380CC4-5D6E-409C-BE32-E72D297353CC}">
              <c16:uniqueId val="{00000001-C5FF-4F5E-99DC-2F9B7D5E3FFD}"/>
            </c:ext>
          </c:extLst>
        </c:ser>
        <c:ser>
          <c:idx val="2"/>
          <c:order val="2"/>
          <c:tx>
            <c:strRef>
              <c:f>Sheet1!$D$1</c:f>
              <c:strCache>
                <c:ptCount val="1"/>
                <c:pt idx="0">
                  <c:v>Total Awards</c:v>
                </c:pt>
              </c:strCache>
            </c:strRef>
          </c:tx>
          <c:spPr>
            <a:ln w="28575" cap="rnd">
              <a:solidFill>
                <a:schemeClr val="accent3"/>
              </a:solidFill>
              <a:round/>
            </a:ln>
            <a:effectLst/>
          </c:spPr>
          <c:marker>
            <c:symbol val="none"/>
          </c:marker>
          <c:cat>
            <c:strRef>
              <c:f>Sheet1!$A$2:$A$7</c:f>
              <c:strCache>
                <c:ptCount val="6"/>
                <c:pt idx="0">
                  <c:v>2012</c:v>
                </c:pt>
                <c:pt idx="1">
                  <c:v>2013</c:v>
                </c:pt>
                <c:pt idx="2">
                  <c:v>2014</c:v>
                </c:pt>
                <c:pt idx="3">
                  <c:v>2015</c:v>
                </c:pt>
                <c:pt idx="4">
                  <c:v>2016</c:v>
                </c:pt>
                <c:pt idx="5">
                  <c:v>2017</c:v>
                </c:pt>
              </c:strCache>
            </c:strRef>
          </c:cat>
          <c:val>
            <c:numRef>
              <c:f>Sheet1!$D$2:$D$7</c:f>
              <c:numCache>
                <c:formatCode>General</c:formatCode>
                <c:ptCount val="6"/>
                <c:pt idx="0">
                  <c:v>3417</c:v>
                </c:pt>
                <c:pt idx="1">
                  <c:v>3017</c:v>
                </c:pt>
                <c:pt idx="2">
                  <c:v>2092</c:v>
                </c:pt>
                <c:pt idx="3">
                  <c:v>1323</c:v>
                </c:pt>
                <c:pt idx="4">
                  <c:v>2820</c:v>
                </c:pt>
                <c:pt idx="5">
                  <c:v>2564</c:v>
                </c:pt>
              </c:numCache>
            </c:numRef>
          </c:val>
          <c:smooth val="0"/>
          <c:extLst>
            <c:ext xmlns:c16="http://schemas.microsoft.com/office/drawing/2014/chart" uri="{C3380CC4-5D6E-409C-BE32-E72D297353CC}">
              <c16:uniqueId val="{00000002-C5FF-4F5E-99DC-2F9B7D5E3FFD}"/>
            </c:ext>
          </c:extLst>
        </c:ser>
        <c:dLbls>
          <c:showLegendKey val="0"/>
          <c:showVal val="0"/>
          <c:showCatName val="0"/>
          <c:showSerName val="0"/>
          <c:showPercent val="0"/>
          <c:showBubbleSize val="0"/>
        </c:dLbls>
        <c:smooth val="0"/>
        <c:axId val="770036416"/>
        <c:axId val="770036744"/>
      </c:lineChart>
      <c:catAx>
        <c:axId val="770036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Fiscal Year Reported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0036744"/>
        <c:crosses val="autoZero"/>
        <c:auto val="1"/>
        <c:lblAlgn val="ctr"/>
        <c:lblOffset val="100"/>
        <c:noMultiLvlLbl val="0"/>
      </c:catAx>
      <c:valAx>
        <c:axId val="770036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a:t>
                </a:r>
                <a:r>
                  <a:rPr lang="en-US" baseline="0"/>
                  <a:t> Grants Awarded</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0036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411794270397045E-2"/>
          <c:y val="0.16240829165176912"/>
          <c:w val="0.89321941140336181"/>
          <c:h val="0.7360120095312207"/>
        </c:manualLayout>
      </c:layout>
      <c:lineChart>
        <c:grouping val="standard"/>
        <c:varyColors val="0"/>
        <c:ser>
          <c:idx val="0"/>
          <c:order val="0"/>
          <c:tx>
            <c:strRef>
              <c:f>Summary!$H$3</c:f>
              <c:strCache>
                <c:ptCount val="1"/>
                <c:pt idx="0">
                  <c:v>Hubzone</c:v>
                </c:pt>
              </c:strCache>
            </c:strRef>
          </c:tx>
          <c:spPr>
            <a:ln w="28575" cap="rnd">
              <a:solidFill>
                <a:schemeClr val="accent1"/>
              </a:solidFill>
              <a:round/>
            </a:ln>
            <a:effectLst/>
          </c:spPr>
          <c:marker>
            <c:symbol val="none"/>
          </c:marker>
          <c:trendline>
            <c:spPr>
              <a:ln w="19050" cap="rnd">
                <a:solidFill>
                  <a:schemeClr val="accent1">
                    <a:lumMod val="75000"/>
                  </a:schemeClr>
                </a:solidFill>
                <a:prstDash val="sysDot"/>
              </a:ln>
              <a:effectLst/>
            </c:spPr>
            <c:trendlineType val="linear"/>
            <c:dispRSqr val="0"/>
            <c:dispEq val="0"/>
          </c:trendline>
          <c:cat>
            <c:strRef>
              <c:f>Summary!$A$4:$A$11</c:f>
              <c:strCache>
                <c:ptCount val="8"/>
                <c:pt idx="0">
                  <c:v>FY 2010</c:v>
                </c:pt>
                <c:pt idx="1">
                  <c:v>FY 2011</c:v>
                </c:pt>
                <c:pt idx="2">
                  <c:v>FY 2012</c:v>
                </c:pt>
                <c:pt idx="3">
                  <c:v>FY 2013</c:v>
                </c:pt>
                <c:pt idx="4">
                  <c:v>FY 2014</c:v>
                </c:pt>
                <c:pt idx="5">
                  <c:v>FY 2015</c:v>
                </c:pt>
                <c:pt idx="6">
                  <c:v>FY 2016</c:v>
                </c:pt>
                <c:pt idx="7">
                  <c:v>FY 2017</c:v>
                </c:pt>
              </c:strCache>
            </c:strRef>
          </c:cat>
          <c:val>
            <c:numRef>
              <c:f>Summary!$H$4:$H$11</c:f>
              <c:numCache>
                <c:formatCode>0%</c:formatCode>
                <c:ptCount val="8"/>
                <c:pt idx="0">
                  <c:v>3.9260969976905313E-2</c:v>
                </c:pt>
                <c:pt idx="1">
                  <c:v>5.3571428571428568E-2</c:v>
                </c:pt>
                <c:pt idx="2">
                  <c:v>6.6147859922178989E-2</c:v>
                </c:pt>
                <c:pt idx="3">
                  <c:v>5.9190031152647975E-2</c:v>
                </c:pt>
                <c:pt idx="4">
                  <c:v>6.4257028112449793E-2</c:v>
                </c:pt>
                <c:pt idx="5">
                  <c:v>0.10204081632653061</c:v>
                </c:pt>
                <c:pt idx="6">
                  <c:v>5.1515151515151514E-2</c:v>
                </c:pt>
                <c:pt idx="7">
                  <c:v>8.1871345029239762E-2</c:v>
                </c:pt>
              </c:numCache>
            </c:numRef>
          </c:val>
          <c:smooth val="0"/>
          <c:extLst>
            <c:ext xmlns:c16="http://schemas.microsoft.com/office/drawing/2014/chart" uri="{C3380CC4-5D6E-409C-BE32-E72D297353CC}">
              <c16:uniqueId val="{00000001-71D1-45FD-BE4B-CD13792412D4}"/>
            </c:ext>
          </c:extLst>
        </c:ser>
        <c:ser>
          <c:idx val="1"/>
          <c:order val="1"/>
          <c:tx>
            <c:strRef>
              <c:f>Summary!$I$3</c:f>
              <c:strCache>
                <c:ptCount val="1"/>
                <c:pt idx="0">
                  <c:v>SEDSB</c:v>
                </c:pt>
              </c:strCache>
            </c:strRef>
          </c:tx>
          <c:spPr>
            <a:ln w="28575" cap="rnd">
              <a:solidFill>
                <a:schemeClr val="tx1"/>
              </a:solidFill>
              <a:round/>
            </a:ln>
            <a:effectLst/>
          </c:spPr>
          <c:marker>
            <c:symbol val="none"/>
          </c:marker>
          <c:trendline>
            <c:spPr>
              <a:ln w="19050" cap="rnd">
                <a:solidFill>
                  <a:sysClr val="windowText" lastClr="000000"/>
                </a:solidFill>
                <a:prstDash val="sysDot"/>
              </a:ln>
              <a:effectLst/>
            </c:spPr>
            <c:trendlineType val="linear"/>
            <c:dispRSqr val="0"/>
            <c:dispEq val="0"/>
          </c:trendline>
          <c:cat>
            <c:strRef>
              <c:f>Summary!$A$4:$A$11</c:f>
              <c:strCache>
                <c:ptCount val="8"/>
                <c:pt idx="0">
                  <c:v>FY 2010</c:v>
                </c:pt>
                <c:pt idx="1">
                  <c:v>FY 2011</c:v>
                </c:pt>
                <c:pt idx="2">
                  <c:v>FY 2012</c:v>
                </c:pt>
                <c:pt idx="3">
                  <c:v>FY 2013</c:v>
                </c:pt>
                <c:pt idx="4">
                  <c:v>FY 2014</c:v>
                </c:pt>
                <c:pt idx="5">
                  <c:v>FY 2015</c:v>
                </c:pt>
                <c:pt idx="6">
                  <c:v>FY 2016</c:v>
                </c:pt>
                <c:pt idx="7">
                  <c:v>FY 2017</c:v>
                </c:pt>
              </c:strCache>
            </c:strRef>
          </c:cat>
          <c:val>
            <c:numRef>
              <c:f>Summary!$I$4:$I$11</c:f>
              <c:numCache>
                <c:formatCode>0%</c:formatCode>
                <c:ptCount val="8"/>
                <c:pt idx="0">
                  <c:v>4.3879907621247112E-2</c:v>
                </c:pt>
                <c:pt idx="1">
                  <c:v>3.5714285714285712E-2</c:v>
                </c:pt>
                <c:pt idx="2">
                  <c:v>3.8910505836575876E-2</c:v>
                </c:pt>
                <c:pt idx="3">
                  <c:v>3.7383177570093455E-2</c:v>
                </c:pt>
                <c:pt idx="4">
                  <c:v>5.2208835341365459E-2</c:v>
                </c:pt>
                <c:pt idx="5">
                  <c:v>5.1020408163265307E-2</c:v>
                </c:pt>
                <c:pt idx="6">
                  <c:v>2.1212121212121213E-2</c:v>
                </c:pt>
                <c:pt idx="7">
                  <c:v>6.1403508771929821E-2</c:v>
                </c:pt>
              </c:numCache>
            </c:numRef>
          </c:val>
          <c:smooth val="0"/>
          <c:extLst>
            <c:ext xmlns:c16="http://schemas.microsoft.com/office/drawing/2014/chart" uri="{C3380CC4-5D6E-409C-BE32-E72D297353CC}">
              <c16:uniqueId val="{00000003-71D1-45FD-BE4B-CD13792412D4}"/>
            </c:ext>
          </c:extLst>
        </c:ser>
        <c:ser>
          <c:idx val="2"/>
          <c:order val="2"/>
          <c:tx>
            <c:strRef>
              <c:f>Summary!$J$3</c:f>
              <c:strCache>
                <c:ptCount val="1"/>
                <c:pt idx="0">
                  <c:v>WOSB</c:v>
                </c:pt>
              </c:strCache>
            </c:strRef>
          </c:tx>
          <c:spPr>
            <a:ln w="28575" cap="rnd">
              <a:solidFill>
                <a:srgbClr val="FF0000"/>
              </a:solidFill>
              <a:round/>
            </a:ln>
            <a:effectLst/>
          </c:spPr>
          <c:marker>
            <c:symbol val="none"/>
          </c:marker>
          <c:trendline>
            <c:spPr>
              <a:ln w="19050" cap="rnd">
                <a:solidFill>
                  <a:srgbClr val="FF0000"/>
                </a:solidFill>
                <a:prstDash val="sysDot"/>
              </a:ln>
              <a:effectLst/>
            </c:spPr>
            <c:trendlineType val="linear"/>
            <c:dispRSqr val="0"/>
            <c:dispEq val="0"/>
          </c:trendline>
          <c:cat>
            <c:strRef>
              <c:f>Summary!$A$4:$A$11</c:f>
              <c:strCache>
                <c:ptCount val="8"/>
                <c:pt idx="0">
                  <c:v>FY 2010</c:v>
                </c:pt>
                <c:pt idx="1">
                  <c:v>FY 2011</c:v>
                </c:pt>
                <c:pt idx="2">
                  <c:v>FY 2012</c:v>
                </c:pt>
                <c:pt idx="3">
                  <c:v>FY 2013</c:v>
                </c:pt>
                <c:pt idx="4">
                  <c:v>FY 2014</c:v>
                </c:pt>
                <c:pt idx="5">
                  <c:v>FY 2015</c:v>
                </c:pt>
                <c:pt idx="6">
                  <c:v>FY 2016</c:v>
                </c:pt>
                <c:pt idx="7">
                  <c:v>FY 2017</c:v>
                </c:pt>
              </c:strCache>
            </c:strRef>
          </c:cat>
          <c:val>
            <c:numRef>
              <c:f>Summary!$J$4:$J$11</c:f>
              <c:numCache>
                <c:formatCode>0%</c:formatCode>
                <c:ptCount val="8"/>
                <c:pt idx="0">
                  <c:v>6.6974595842956119E-2</c:v>
                </c:pt>
                <c:pt idx="1">
                  <c:v>3.125E-2</c:v>
                </c:pt>
                <c:pt idx="2">
                  <c:v>5.4474708171206226E-2</c:v>
                </c:pt>
                <c:pt idx="3">
                  <c:v>5.9190031152647975E-2</c:v>
                </c:pt>
                <c:pt idx="4">
                  <c:v>8.0321285140562249E-2</c:v>
                </c:pt>
                <c:pt idx="5">
                  <c:v>6.1224489795918366E-2</c:v>
                </c:pt>
                <c:pt idx="6">
                  <c:v>0.1</c:v>
                </c:pt>
                <c:pt idx="7">
                  <c:v>0.10526315789473684</c:v>
                </c:pt>
              </c:numCache>
            </c:numRef>
          </c:val>
          <c:smooth val="0"/>
          <c:extLst>
            <c:ext xmlns:c16="http://schemas.microsoft.com/office/drawing/2014/chart" uri="{C3380CC4-5D6E-409C-BE32-E72D297353CC}">
              <c16:uniqueId val="{00000005-71D1-45FD-BE4B-CD13792412D4}"/>
            </c:ext>
          </c:extLst>
        </c:ser>
        <c:ser>
          <c:idx val="3"/>
          <c:order val="3"/>
          <c:tx>
            <c:strRef>
              <c:f>Summary!$K$3</c:f>
              <c:strCache>
                <c:ptCount val="1"/>
                <c:pt idx="0">
                  <c:v>UR States</c:v>
                </c:pt>
              </c:strCache>
            </c:strRef>
          </c:tx>
          <c:spPr>
            <a:ln w="28575" cap="rnd">
              <a:solidFill>
                <a:srgbClr val="00B050"/>
              </a:solidFill>
              <a:round/>
            </a:ln>
            <a:effectLst/>
          </c:spPr>
          <c:marker>
            <c:symbol val="none"/>
          </c:marker>
          <c:trendline>
            <c:spPr>
              <a:ln w="19050" cap="rnd">
                <a:solidFill>
                  <a:srgbClr val="00B050"/>
                </a:solidFill>
                <a:prstDash val="sysDot"/>
              </a:ln>
              <a:effectLst/>
            </c:spPr>
            <c:trendlineType val="linear"/>
            <c:dispRSqr val="0"/>
            <c:dispEq val="0"/>
          </c:trendline>
          <c:cat>
            <c:strRef>
              <c:f>Summary!$A$4:$A$11</c:f>
              <c:strCache>
                <c:ptCount val="8"/>
                <c:pt idx="0">
                  <c:v>FY 2010</c:v>
                </c:pt>
                <c:pt idx="1">
                  <c:v>FY 2011</c:v>
                </c:pt>
                <c:pt idx="2">
                  <c:v>FY 2012</c:v>
                </c:pt>
                <c:pt idx="3">
                  <c:v>FY 2013</c:v>
                </c:pt>
                <c:pt idx="4">
                  <c:v>FY 2014</c:v>
                </c:pt>
                <c:pt idx="5">
                  <c:v>FY 2015</c:v>
                </c:pt>
                <c:pt idx="6">
                  <c:v>FY 2016</c:v>
                </c:pt>
                <c:pt idx="7">
                  <c:v>FY 2017</c:v>
                </c:pt>
              </c:strCache>
            </c:strRef>
          </c:cat>
          <c:val>
            <c:numRef>
              <c:f>Summary!$K$4:$K$11</c:f>
              <c:numCache>
                <c:formatCode>0%</c:formatCode>
                <c:ptCount val="8"/>
                <c:pt idx="0">
                  <c:v>0.14318706697459585</c:v>
                </c:pt>
                <c:pt idx="1">
                  <c:v>0.14285714285714285</c:v>
                </c:pt>
                <c:pt idx="2">
                  <c:v>0.1517509727626459</c:v>
                </c:pt>
                <c:pt idx="3">
                  <c:v>0.13084112149532709</c:v>
                </c:pt>
                <c:pt idx="4">
                  <c:v>0.1646586345381526</c:v>
                </c:pt>
                <c:pt idx="5">
                  <c:v>0.20408163265306123</c:v>
                </c:pt>
                <c:pt idx="6">
                  <c:v>0.16060606060606061</c:v>
                </c:pt>
                <c:pt idx="7">
                  <c:v>0.18421052631578946</c:v>
                </c:pt>
              </c:numCache>
            </c:numRef>
          </c:val>
          <c:smooth val="0"/>
          <c:extLst>
            <c:ext xmlns:c16="http://schemas.microsoft.com/office/drawing/2014/chart" uri="{C3380CC4-5D6E-409C-BE32-E72D297353CC}">
              <c16:uniqueId val="{00000007-71D1-45FD-BE4B-CD13792412D4}"/>
            </c:ext>
          </c:extLst>
        </c:ser>
        <c:dLbls>
          <c:showLegendKey val="0"/>
          <c:showVal val="0"/>
          <c:showCatName val="0"/>
          <c:showSerName val="0"/>
          <c:showPercent val="0"/>
          <c:showBubbleSize val="0"/>
        </c:dLbls>
        <c:smooth val="0"/>
        <c:axId val="385095320"/>
        <c:axId val="385094144"/>
      </c:lineChart>
      <c:catAx>
        <c:axId val="385095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crossAx val="385094144"/>
        <c:crosses val="autoZero"/>
        <c:auto val="1"/>
        <c:lblAlgn val="ctr"/>
        <c:lblOffset val="100"/>
        <c:noMultiLvlLbl val="0"/>
      </c:catAx>
      <c:valAx>
        <c:axId val="385094144"/>
        <c:scaling>
          <c:orientation val="minMax"/>
          <c:max val="0.22500000000000003"/>
          <c:min val="0"/>
        </c:scaling>
        <c:delete val="0"/>
        <c:axPos val="l"/>
        <c:majorGridlines>
          <c:spPr>
            <a:ln w="9525" cap="flat" cmpd="sng" algn="ctr">
              <a:solidFill>
                <a:schemeClr val="tx1">
                  <a:lumMod val="50000"/>
                  <a:lumOff val="50000"/>
                </a:schemeClr>
              </a:solidFill>
              <a:round/>
            </a:ln>
            <a:effectLst/>
          </c:spPr>
        </c:majorGridlines>
        <c:minorGridlines>
          <c:spPr>
            <a:ln w="9525" cap="flat" cmpd="sng" algn="ctr">
              <a:noFill/>
              <a:round/>
            </a:ln>
            <a:effectLst/>
          </c:spPr>
        </c:minorGridlines>
        <c:numFmt formatCode="0%" sourceLinked="1"/>
        <c:majorTickMark val="none"/>
        <c:minorTickMark val="none"/>
        <c:tickLblPos val="nextTo"/>
        <c:spPr>
          <a:noFill/>
          <a:ln>
            <a:solidFill>
              <a:schemeClr val="tx1">
                <a:lumMod val="50000"/>
                <a:lumOff val="50000"/>
              </a:schemeClr>
            </a:solidFill>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crossAx val="385095320"/>
        <c:crosses val="autoZero"/>
        <c:crossBetween val="between"/>
        <c:majorUnit val="5.000000000000001E-2"/>
        <c:minorUnit val="2.5000000000000005E-2"/>
      </c:valAx>
      <c:spPr>
        <a:solidFill>
          <a:schemeClr val="accent1">
            <a:lumMod val="20000"/>
            <a:lumOff val="80000"/>
          </a:schemeClr>
        </a:solid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6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7948A9879E345989D72A1D4F030A6DC"/>
        <w:category>
          <w:name w:val="General"/>
          <w:gallery w:val="placeholder"/>
        </w:category>
        <w:types>
          <w:type w:val="bbPlcHdr"/>
        </w:types>
        <w:behaviors>
          <w:behavior w:val="content"/>
        </w:behaviors>
        <w:guid w:val="{265CE8B2-41FD-4DC3-BE0D-B0A664BF4755}"/>
      </w:docPartPr>
      <w:docPartBody>
        <w:p w:rsidR="004A4BD4" w:rsidRDefault="004A4BD4" w:rsidP="004A4BD4">
          <w:pPr>
            <w:pStyle w:val="27948A9879E345989D72A1D4F030A6DC"/>
          </w:pPr>
          <w:r>
            <w:rPr>
              <w:rFonts w:asciiTheme="majorHAnsi" w:eastAsiaTheme="majorEastAsia" w:hAnsiTheme="majorHAnsi" w:cstheme="majorBidi"/>
              <w:caps/>
              <w:color w:val="5B9BD5" w:themeColor="accent1"/>
              <w:sz w:val="80"/>
              <w:szCs w:val="80"/>
            </w:rPr>
            <w:t>[Document title]</w:t>
          </w:r>
        </w:p>
      </w:docPartBody>
    </w:docPart>
    <w:docPart>
      <w:docPartPr>
        <w:name w:val="392EBFFE0B9A417EA53360389BA9206E"/>
        <w:category>
          <w:name w:val="General"/>
          <w:gallery w:val="placeholder"/>
        </w:category>
        <w:types>
          <w:type w:val="bbPlcHdr"/>
        </w:types>
        <w:behaviors>
          <w:behavior w:val="content"/>
        </w:behaviors>
        <w:guid w:val="{1F5F76DD-2BAF-4869-AC25-C578D55A7B6E}"/>
      </w:docPartPr>
      <w:docPartBody>
        <w:p w:rsidR="004A4BD4" w:rsidRDefault="004A4BD4" w:rsidP="004A4BD4">
          <w:pPr>
            <w:pStyle w:val="392EBFFE0B9A417EA53360389BA9206E"/>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4BD4"/>
    <w:rsid w:val="0000513A"/>
    <w:rsid w:val="00033F5B"/>
    <w:rsid w:val="00081878"/>
    <w:rsid w:val="001D0E7F"/>
    <w:rsid w:val="004A4BD4"/>
    <w:rsid w:val="005731B4"/>
    <w:rsid w:val="007C01DD"/>
    <w:rsid w:val="00922219"/>
    <w:rsid w:val="00B80479"/>
    <w:rsid w:val="00BA0C7F"/>
    <w:rsid w:val="00C342A2"/>
    <w:rsid w:val="00C74B22"/>
    <w:rsid w:val="00D019EE"/>
    <w:rsid w:val="00D41FB1"/>
    <w:rsid w:val="00E62D23"/>
    <w:rsid w:val="00E86E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7948A9879E345989D72A1D4F030A6DC">
    <w:name w:val="27948A9879E345989D72A1D4F030A6DC"/>
    <w:rsid w:val="004A4BD4"/>
  </w:style>
  <w:style w:type="paragraph" w:customStyle="1" w:styleId="392EBFFE0B9A417EA53360389BA9206E">
    <w:name w:val="392EBFFE0B9A417EA53360389BA9206E"/>
    <w:rsid w:val="004A4BD4"/>
  </w:style>
  <w:style w:type="paragraph" w:customStyle="1" w:styleId="B5D0C5FD9E1C40A7884186E0A0F302E0">
    <w:name w:val="B5D0C5FD9E1C40A7884186E0A0F302E0"/>
    <w:rsid w:val="004A4BD4"/>
  </w:style>
  <w:style w:type="paragraph" w:customStyle="1" w:styleId="CD03B9439E40451CB9DF6AAA84BF92E3">
    <w:name w:val="CD03B9439E40451CB9DF6AAA84BF92E3"/>
    <w:rsid w:val="004A4B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2018-05-04T00:00:00</PublishDate>
  <Abstract/>
  <CompanyAddress>Professor James Wyckoff</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Com15</b:Tag>
    <b:SourceType>DocumentFromInternetSite</b:SourceType>
    <b:Guid>{AA911CAF-3884-442E-B325-E60AFE46CA06}</b:Guid>
    <b:Author>
      <b:Author>
        <b:Corporate>Committee on Capitalizing on Science, Technology, and Innovation</b:Corporate>
      </b:Author>
    </b:Author>
    <b:Title>Innovation, Diversity, and the SBIR/STTR Programs: Summary of a Workshop</b:Title>
    <b:Year>2015</b:Year>
    <b:ConferenceName>Women and the SBIR Program</b:ConferenceName>
    <b:City>Washington, D.C.</b:City>
    <b:Publisher>National Academies Press</b:Publisher>
    <b:InternetSiteTitle>NCBI Bookshelf</b:InternetSiteTitle>
    <b:Month>August</b:Month>
    <b:Day>11</b:Day>
    <b:URL>https://www.ncbi.nlm.nih.gov/books/NBK315938/</b:URL>
    <b:RefOrder>13</b:RefOrder>
  </b:Source>
  <b:Source>
    <b:Tag>Nat15</b:Tag>
    <b:SourceType>Book</b:SourceType>
    <b:Guid>{B0CFFA52-2453-4183-ABB4-9581F24AB5E0}</b:Guid>
    <b:Title>SBIR/STTR at the National Institutes of Health</b:Title>
    <b:Year>2015</b:Year>
    <b:City>Washington, D.C.</b:City>
    <b:Publisher>The National Academies Press</b:Publisher>
    <b:Author>
      <b:Author>
        <b:Corporate>National Academies of Sciences, Engineering, and Medicine</b:Corporate>
      </b:Author>
    </b:Author>
    <b:RefOrder>14</b:RefOrder>
  </b:Source>
  <b:Source xmlns:b="http://schemas.openxmlformats.org/officeDocument/2006/bibliography">
    <b:Tag>Sma18</b:Tag>
    <b:SourceType>InternetSite</b:SourceType>
    <b:Guid>{7137A357-46D0-4FE8-A0B4-D06334B386D6}</b:Guid>
    <b:Author>
      <b:Author>
        <b:Corporate>SBIR</b:Corporate>
      </b:Author>
    </b:Author>
    <b:Title>About SBIR</b:Title>
    <b:InternetSiteTitle>SBIR-STTR: America's Seed Fund</b:InternetSiteTitle>
    <b:Year>2018</b:Year>
    <b:Month>January</b:Month>
    <b:Day>31</b:Day>
    <b:URL>https://www.sbir.gov/about/about-sbir</b:URL>
    <b:RefOrder>3</b:RefOrder>
  </b:Source>
  <b:Source>
    <b:Tag>Uni16</b:Tag>
    <b:SourceType>Report</b:SourceType>
    <b:Guid>{0A26A39C-4564-45FF-849E-F3BD38BAE92C}</b:Guid>
    <b:Author>
      <b:Author>
        <b:Corporate>United States Congress</b:Corporate>
      </b:Author>
    </b:Author>
    <b:Title>Reauthorization of the SBIR/STTR Program: The Importance of Small Business Innovation to National and Economic Security</b:Title>
    <b:Year>2016</b:Year>
    <b:Publisher>Committee on Small Business and Entrepreneurship</b:Publisher>
    <b:City>Washington, D.C.</b:City>
    <b:RefOrder>4</b:RefOrder>
  </b:Source>
  <b:Source>
    <b:Tag>Hwa10</b:Tag>
    <b:SourceType>DocumentFromInternetSite</b:SourceType>
    <b:Guid>{7002EA32-490F-41C1-AD10-196BDAD180DC}</b:Guid>
    <b:Title>Who Creates Jobs? Small vs. Large vs. Young</b:Title>
    <b:JournalName>NBER Working Paper Series</b:JournalName>
    <b:Year>2010</b:Year>
    <b:Month>August</b:Month>
    <b:InternetSiteTitle>NBER Working Paper Series</b:InternetSiteTitle>
    <b:URL>http://www.nber.org/papers/w16300.pdf</b:URL>
    <b:Author>
      <b:Author>
        <b:NameList>
          <b:Person>
            <b:Last>Hwaltinger</b:Last>
            <b:First>John</b:First>
            <b:Middle>C.</b:Middle>
          </b:Person>
          <b:Person>
            <b:Last>Jarmin</b:Last>
            <b:First>Ron</b:First>
            <b:Middle>S.</b:Middle>
          </b:Person>
          <b:Person>
            <b:Last>Miranda</b:Last>
            <b:First>Javier</b:First>
          </b:Person>
        </b:NameList>
      </b:Author>
    </b:Author>
    <b:RefOrder>8</b:RefOrder>
  </b:Source>
  <b:Source>
    <b:Tag>Nat13</b:Tag>
    <b:SourceType>JournalArticle</b:SourceType>
    <b:Guid>{5AB9576C-17B0-44A1-AB20-FF64D2CC7EA3}</b:Guid>
    <b:Author>
      <b:Author>
        <b:NameList>
          <b:Person>
            <b:Last>Nathan</b:Last>
            <b:First>Max</b:First>
          </b:Person>
          <b:Person>
            <b:Last>Lee</b:Last>
            <b:First>Neil</b:First>
          </b:Person>
        </b:NameList>
      </b:Author>
    </b:Author>
    <b:Title>Cultural Diversity, Innovation, and Entrepreneurship: Firm-level Evidence from London</b:Title>
    <b:Year>2013</b:Year>
    <b:JournalName>Economic Geography</b:JournalName>
    <b:Pages>367–394</b:Pages>
    <b:RefOrder>21</b:RefOrder>
  </b:Source>
  <b:Source>
    <b:Tag>Isl18</b:Tag>
    <b:SourceType>JournalArticle</b:SourceType>
    <b:Guid>{ADBAD94C-59CA-4760-931A-DDBFC6B6126E}</b:Guid>
    <b:Title>Signaling by early stage startups: US government research grants and venture capital funding</b:Title>
    <b:Year>2018</b:Year>
    <b:Author>
      <b:Author>
        <b:NameList>
          <b:Person>
            <b:Last>Islam</b:Last>
            <b:First>Mazahar</b:First>
          </b:Person>
          <b:Person>
            <b:Last>Fremeth</b:Last>
            <b:First>Adam</b:First>
          </b:Person>
          <b:Person>
            <b:Last>Marcus</b:Last>
            <b:First>Alfred</b:First>
          </b:Person>
        </b:NameList>
      </b:Author>
    </b:Author>
    <b:JournalName>Journal of Business Venturing</b:JournalName>
    <b:Pages>35-51</b:Pages>
    <b:RefOrder>9</b:RefOrder>
  </b:Source>
  <b:Source>
    <b:Tag>Kel12</b:Tag>
    <b:SourceType>JournalArticle</b:SourceType>
    <b:Guid>{3FAA2E78-7F56-43D1-80AC-9DCE19B53A59}</b:Guid>
    <b:Author>
      <b:Author>
        <b:NameList>
          <b:Person>
            <b:Last>Keller</b:Last>
            <b:First>Matthew</b:First>
            <b:Middle>R.</b:Middle>
          </b:Person>
          <b:Person>
            <b:Last>Block</b:Last>
            <b:First>Fred</b:First>
          </b:Person>
        </b:NameList>
      </b:Author>
    </b:Author>
    <b:Title>Explaining the transformation in the US innovation system: the impact of a small government program</b:Title>
    <b:Year>2012</b:Year>
    <b:Pages>629-656</b:Pages>
    <b:JournalName>Socio-Economic Review</b:JournalName>
    <b:RefOrder>10</b:RefOrder>
  </b:Source>
  <b:Source>
    <b:Tag>Jah</b:Tag>
    <b:SourceType>InternetSite</b:SourceType>
    <b:Guid>{A00FDF54-05FB-4F73-90C5-81DD5BE56079}</b:Guid>
    <b:Author>
      <b:Author>
        <b:NameList>
          <b:Person>
            <b:Last>Jahnke</b:Last>
            <b:First>Art</b:First>
          </b:Person>
        </b:NameList>
      </b:Author>
    </b:Author>
    <b:Title>Who Picks Up the Tab for Science?</b:Title>
    <b:InternetSiteTitle>Boston University Research</b:InternetSiteTitle>
    <b:URL>http://www.bu.edu/research/articles/funding-for-scientific-research/</b:URL>
    <b:RefOrder>22</b:RefOrder>
  </b:Source>
  <b:Source>
    <b:Tag>Ass</b:Tag>
    <b:SourceType>InternetSite</b:SourceType>
    <b:Guid>{106EB103-E822-410F-8542-B7A437876699}</b:Guid>
    <b:Author>
      <b:Author>
        <b:Corporate>Association of University Technology Managers</b:Corporate>
      </b:Author>
    </b:Author>
    <b:Title>Bayh-Dole Act</b:Title>
    <b:InternetSiteTitle>Association of University Technology Managers</b:InternetSiteTitle>
    <b:URL>https://www.autm.net/advocacy-topics/government-issues/bayh-dole-act/</b:URL>
    <b:RefOrder>23</b:RefOrder>
  </b:Source>
  <b:Source>
    <b:Tag>Bus</b:Tag>
    <b:SourceType>InternetSite</b:SourceType>
    <b:Guid>{CADB292D-D7E2-4D2C-9879-890B46CD544F}</b:Guid>
    <b:Author>
      <b:Author>
        <b:Corporate>BusinessDictionary.com</b:Corporate>
      </b:Author>
    </b:Author>
    <b:Title>Technology Transfer</b:Title>
    <b:InternetSiteTitle>BusinessDictionary.com</b:InternetSiteTitle>
    <b:URL>http://www.businessdictionary.com/definition/technology-transfer.html</b:URL>
    <b:RefOrder>24</b:RefOrder>
  </b:Source>
  <b:Source>
    <b:Tag>Uni</b:Tag>
    <b:SourceType>InternetSite</b:SourceType>
    <b:Guid>{338C8B59-ABD3-47F0-9721-304CA19E1C19}</b:Guid>
    <b:Author>
      <b:Author>
        <b:Corporate>University of Rochester</b:Corporate>
      </b:Author>
    </b:Author>
    <b:Title>What is Technology Transfer?</b:Title>
    <b:InternetSiteTitle>URVentures</b:InternetSiteTitle>
    <b:URL>http://www.rochester.edu/ventures/about/what-is-technology-transfer/</b:URL>
    <b:RefOrder>25</b:RefOrder>
  </b:Source>
  <b:Source>
    <b:Tag>Nat16</b:Tag>
    <b:SourceType>Book</b:SourceType>
    <b:Guid>{84DAF9C9-5855-4145-AA1C-E6672F88489F}</b:Guid>
    <b:Author>
      <b:Author>
        <b:Corporate>National Academies of Science, Engineering, and Medicine</b:Corporate>
      </b:Author>
    </b:Author>
    <b:Title>SBIR at NASA</b:Title>
    <b:InternetSiteTitle>National Academies Press</b:InternetSiteTitle>
    <b:Year>2016</b:Year>
    <b:City>Washington D.C.</b:City>
    <b:Publisher>National Academies Press</b:Publisher>
    <b:RefOrder>15</b:RefOrder>
  </b:Source>
  <b:Source>
    <b:Tag>Nat14</b:Tag>
    <b:SourceType>Book</b:SourceType>
    <b:Guid>{69C9F4BA-98D3-439D-882F-AA13C33D19B1}</b:Guid>
    <b:Author>
      <b:Author>
        <b:Corporate>National Academies of Science, Engineering, and Medicine</b:Corporate>
      </b:Author>
    </b:Author>
    <b:Title>SBIR at Department of Defense</b:Title>
    <b:Year>2014</b:Year>
    <b:City>Washington D.C.</b:City>
    <b:Publisher>National Academies Press</b:Publisher>
    <b:RefOrder>16</b:RefOrder>
  </b:Source>
  <b:Source>
    <b:Tag>Nat161</b:Tag>
    <b:SourceType>Book</b:SourceType>
    <b:Guid>{F8C27CFA-E673-4B83-AF42-19E2655817E6}</b:Guid>
    <b:Author>
      <b:Author>
        <b:Corporate>National Academies of Science, Engineering, and Medicine</b:Corporate>
      </b:Author>
    </b:Author>
    <b:Title>SBIR/STTR at the Department of Energy</b:Title>
    <b:Year>2016</b:Year>
    <b:City>Washington D.C.</b:City>
    <b:Publisher>National Academies Press</b:Publisher>
    <b:RefOrder>17</b:RefOrder>
  </b:Source>
  <b:Source>
    <b:Tag>Nat151</b:Tag>
    <b:SourceType>Book</b:SourceType>
    <b:Guid>{6B435D0C-B852-479F-B5FD-F37FE4027DCB}</b:Guid>
    <b:Author>
      <b:Author>
        <b:Corporate>National Academies of Science, Engineering, and Medicine</b:Corporate>
      </b:Author>
    </b:Author>
    <b:Title>SBIR at the National Science Foundation</b:Title>
    <b:Year>2015</b:Year>
    <b:City>Washington D.C.</b:City>
    <b:Publisher>National Academies Press</b:Publisher>
    <b:RefOrder>18</b:RefOrder>
  </b:Source>
  <b:Source>
    <b:Tag>Nat152</b:Tag>
    <b:SourceType>Book</b:SourceType>
    <b:Guid>{0AD83CB5-9177-4DF8-85F7-FBB63EC5EDA8}</b:Guid>
    <b:Author>
      <b:Author>
        <b:Corporate>National Academies of Science, Engineering, and Medicine</b:Corporate>
      </b:Author>
    </b:Author>
    <b:Title>SBIR/STTR at the National Institutes of Health</b:Title>
    <b:Year>2015</b:Year>
    <b:City>Washington D.C.</b:City>
    <b:Publisher>National Academies Press</b:Publisher>
    <b:RefOrder>19</b:RefOrder>
  </b:Source>
  <b:Source>
    <b:Tag>Jon13</b:Tag>
    <b:SourceType>JournalArticle</b:SourceType>
    <b:Guid>{DD335060-61AB-493D-9E75-7BE6160EFC67}</b:Guid>
    <b:Author>
      <b:Author>
        <b:NameList>
          <b:Person>
            <b:Last>Jones</b:Last>
            <b:First>Cynthia</b:First>
            <b:Middle>S.</b:Middle>
          </b:Person>
          <b:Person>
            <b:Last>Urban</b:Last>
            <b:First>Mark</b:First>
            <b:Middle>C.</b:Middle>
          </b:Person>
        </b:NameList>
      </b:Author>
    </b:Author>
    <b:Title>Promise and Pitfalls of a Gender-Blind Faculty Search</b:Title>
    <b:Year>2013</b:Year>
    <b:Publisher>American Institute of Biological Sciences</b:Publisher>
    <b:JournalName>BioScience</b:JournalName>
    <b:Pages>611-612</b:Pages>
    <b:RefOrder>29</b:RefOrder>
  </b:Source>
  <b:Source>
    <b:Tag>Gol97</b:Tag>
    <b:SourceType>Report</b:SourceType>
    <b:Guid>{37517FCA-B9CE-4DAE-920D-7C4F5933B7B7}</b:Guid>
    <b:Author>
      <b:Author>
        <b:NameList>
          <b:Person>
            <b:Last>Goldin</b:Last>
            <b:First>Claudia</b:First>
          </b:Person>
          <b:Person>
            <b:Last>Rouse</b:Last>
            <b:First>Cecilia</b:First>
          </b:Person>
        </b:NameList>
      </b:Author>
    </b:Author>
    <b:Title>Orchestrating Impartiality: The Impact of "Blind" Auditions on Female Musicians</b:Title>
    <b:JournalName>NBER Working Paper Series</b:JournalName>
    <b:Year>1997</b:Year>
    <b:Publisher>National Bureau of Economics Research</b:Publisher>
    <b:City>Washington, D.C.</b:City>
    <b:RefOrder>30</b:RefOrder>
  </b:Source>
  <b:Source>
    <b:Tag>Dob16</b:Tag>
    <b:SourceType>DocumentFromInternetSite</b:SourceType>
    <b:Guid>{0B2412D0-EDD8-41E7-A04F-839F6A44B85A}</b:Guid>
    <b:Author>
      <b:Author>
        <b:NameList>
          <b:Person>
            <b:Last>Dobbin</b:Last>
            <b:First>Frank</b:First>
          </b:Person>
          <b:Person>
            <b:Last>Kalev</b:Last>
            <b:First>Alexandra</b:First>
          </b:Person>
        </b:NameList>
      </b:Author>
    </b:Author>
    <b:Title>Why Diversity Programs Fail</b:Title>
    <b:JournalName>Harvard Business Review</b:JournalName>
    <b:Year>2016</b:Year>
    <b:Month>July-August</b:Month>
    <b:URL>https://www.pediatrics.umn.edu/sites/pediatrics.umn.edu/files/why_diversity_programs_fail_hbr2016.pdf</b:URL>
    <b:RefOrder>40</b:RefOrder>
  </b:Source>
  <b:Source>
    <b:Tag>Nat171</b:Tag>
    <b:SourceType>Book</b:SourceType>
    <b:Guid>{DA28EFDE-AD33-4D7A-B59D-610B9CEC0D8F}</b:Guid>
    <b:Title>Innovations in Federal Statistics: Combining Data Sources While Protecting Privacy</b:Title>
    <b:Year>2017</b:Year>
    <b:Author>
      <b:Author>
        <b:Corporate>National Academies of Science, Engineering, and Medicine</b:Corporate>
      </b:Author>
    </b:Author>
    <b:City>Washington, D.C.</b:City>
    <b:Publisher>National Academies Press</b:Publisher>
    <b:RefOrder>27</b:RefOrder>
  </b:Source>
  <b:Source>
    <b:Tag>Com17</b:Tag>
    <b:SourceType>Report</b:SourceType>
    <b:Guid>{368B9FA6-AC30-4344-9CA0-2F7857477E0F}</b:Guid>
    <b:Author>
      <b:Author>
        <b:Corporate>Commission on Evidence-Based Policymaking</b:Corporate>
      </b:Author>
    </b:Author>
    <b:Title>The Promise of Evidence Based Policy Making</b:Title>
    <b:Year>2017</b:Year>
    <b:City>Washington, D.C.</b:City>
    <b:Publisher>Commission on Evidence-Based Policymaking</b:Publisher>
    <b:RefOrder>28</b:RefOrder>
  </b:Source>
  <b:Source>
    <b:Tag>Lin12</b:Tag>
    <b:SourceType>JournalArticle</b:SourceType>
    <b:Guid>{DDF0EB29-0FE4-491F-8C6B-D2FCAB82A694}</b:Guid>
    <b:Title>Government as entrepreneur: Evaluating the commercialization success of SBIR projects</b:Title>
    <b:Year>2010</b:Year>
    <b:Author>
      <b:Author>
        <b:NameList>
          <b:Person>
            <b:Last>Link</b:Last>
            <b:First>Albert</b:First>
            <b:Middle>N.</b:Middle>
          </b:Person>
          <b:Person>
            <b:Last>Scott</b:Last>
            <b:First>Jon</b:First>
            <b:Middle>T.</b:Middle>
          </b:Person>
        </b:NameList>
      </b:Author>
    </b:Author>
    <b:City>Kalamazoo, MI</b:City>
    <b:JournalName>Research Policy</b:JournalName>
    <b:Pages>589-601</b:Pages>
    <b:RefOrder>11</b:RefOrder>
  </b:Source>
  <b:Source>
    <b:Tag>Sma1</b:Tag>
    <b:SourceType>InternetSite</b:SourceType>
    <b:Guid>{4968BE56-DA14-4E5D-B9DD-F77B27A177EC}</b:Guid>
    <b:Author>
      <b:Author>
        <b:Corporate>Small Business Administration</b:Corporate>
      </b:Author>
    </b:Author>
    <b:Title>Mission</b:Title>
    <b:InternetSiteTitle>Small Business Administration</b:InternetSiteTitle>
    <b:URL>https://www.sba.gov/about-sba/what-we-do/mission</b:URL>
    <b:RefOrder>6</b:RefOrder>
  </b:Source>
  <b:Source>
    <b:Tag>Placeholder1</b:Tag>
    <b:SourceType>Book</b:SourceType>
    <b:Guid>{635BEDA1-6116-4160-A7A5-8803D033D3D6}</b:Guid>
    <b:Title>Employment Growth from Public Support of Innovation in Small Firms</b:Title>
    <b:Year>2012</b:Year>
    <b:Author>
      <b:Author>
        <b:NameList>
          <b:Person>
            <b:Last>Link</b:Last>
            <b:First>Albert</b:First>
            <b:Middle>N.</b:Middle>
          </b:Person>
          <b:Person>
            <b:Last>Scott</b:Last>
            <b:First>Jon</b:First>
            <b:Middle>T.</b:Middle>
          </b:Person>
        </b:NameList>
      </b:Author>
    </b:Author>
    <b:City>Kalamazoo, MI</b:City>
    <b:Publisher>W.E. Upjohn Institute for Employment Research</b:Publisher>
    <b:RefOrder>12</b:RefOrder>
  </b:Source>
  <b:Source>
    <b:Tag>Kap16</b:Tag>
    <b:SourceType>Report</b:SourceType>
    <b:Guid>{9F5B434B-5896-42C2-9789-2AAC60EF6C36}</b:Guid>
    <b:Author>
      <b:Author>
        <b:NameList>
          <b:Person>
            <b:Last>Kapor</b:Last>
            <b:First>Adam</b:First>
          </b:Person>
        </b:NameList>
      </b:Author>
    </b:Author>
    <b:Title>Distributional Effects of Race-Blind Affirmative Action</b:Title>
    <b:Year>2016</b:Year>
    <b:JournalName>ECONOMETRICS AND EMPIRICAL ECONOMICS SEMINAR</b:JournalName>
    <b:ConferenceName>ECONOMETRICS AND EMPIRICAL ECONOMICS SEMINAR</b:ConferenceName>
    <b:City>New York, NY</b:City>
    <b:Publisher>Columbia University Department of Economics</b:Publisher>
    <b:RefOrder>32</b:RefOrder>
  </b:Source>
  <b:Source>
    <b:Tag>Ber04</b:Tag>
    <b:SourceType>JournalArticle</b:SourceType>
    <b:Guid>{37591FA0-7516-4180-8841-435722CFCE9B}</b:Guid>
    <b:Title>Are Emily and Greg More Employable than Lakisha and Jamal? A Field Experiment on Labor Market Discrimination</b:Title>
    <b:Year>2004</b:Year>
    <b:Author>
      <b:Author>
        <b:NameList>
          <b:Person>
            <b:Last>Bertrand</b:Last>
            <b:First>Marianne</b:First>
          </b:Person>
          <b:Person>
            <b:Last>Mullainathan</b:Last>
            <b:First>Sendhil</b:First>
          </b:Person>
        </b:NameList>
      </b:Author>
    </b:Author>
    <b:JournalName>The American Economic Review</b:JournalName>
    <b:Pages>991-1013</b:Pages>
    <b:RefOrder>35</b:RefOrder>
  </b:Source>
  <b:Source>
    <b:Tag>Gar07</b:Tag>
    <b:SourceType>JournalArticle</b:SourceType>
    <b:Guid>{BF51D730-478F-44AB-A065-7F4976C3FC05}</b:Guid>
    <b:Author>
      <b:Author>
        <b:NameList>
          <b:Person>
            <b:Last>Gardiner</b:Last>
            <b:First>Maria</b:First>
          </b:Person>
          <b:Person>
            <b:Last>Tiggeman</b:Last>
            <b:First>Marika</b:First>
          </b:Person>
          <b:Person>
            <b:Last>Kearns</b:Last>
            <b:First>Hugh</b:First>
          </b:Person>
          <b:Person>
            <b:Last>Marshall</b:Last>
            <b:First>Kelly</b:First>
          </b:Person>
        </b:NameList>
      </b:Author>
    </b:Author>
    <b:Title>Show me the money! An empirical analysis of mentoring outcomes for women in academia</b:Title>
    <b:JournalName>Higher Education Research &amp; Development</b:JournalName>
    <b:Year>2007</b:Year>
    <b:Pages>425-442</b:Pages>
    <b:RefOrder>41</b:RefOrder>
  </b:Source>
  <b:Source>
    <b:Tag>Car16</b:Tag>
    <b:SourceType>Report</b:SourceType>
    <b:Guid>{8D4AC553-5EDA-4C62-9934-9F0588C8AEE2}</b:Guid>
    <b:Title>The Effects of Mentor Quality, Exposure, and Type on Junior Officer Retention in the United States Army</b:Title>
    <b:Year>2016</b:Year>
    <b:Author>
      <b:Author>
        <b:NameList>
          <b:Person>
            <b:Last>Carter</b:Last>
            <b:Middle>Payne</b:Middle>
            <b:First>Susan</b:First>
          </b:Person>
          <b:Person>
            <b:Last>Dudley</b:Last>
            <b:First>Whitney</b:First>
          </b:Person>
          <b:Person>
            <b:Last>Lyle</b:Last>
            <b:Middle>S.</b:Middle>
            <b:First>David</b:First>
          </b:Person>
          <b:Person>
            <b:Last>Smith</b:Last>
            <b:Middle>Z.</b:Middle>
            <b:First>John</b:First>
          </b:Person>
        </b:NameList>
      </b:Author>
    </b:Author>
    <b:Publisher>US Military Academy</b:Publisher>
    <b:City>West Point, NY</b:City>
    <b:RefOrder>45</b:RefOrder>
  </b:Source>
  <b:Source>
    <b:Tag>Wil14</b:Tag>
    <b:SourceType>JournalArticle</b:SourceType>
    <b:Guid>{0EC94F7E-9767-46EB-A6AC-F26F7CF67878}</b:Guid>
    <b:Title>Corporate Diversity Programs and Gender Inequality in the Oil and Gas Industry</b:Title>
    <b:Year>2014</b:Year>
    <b:Author>
      <b:Author>
        <b:NameList>
          <b:Person>
            <b:Last>Williams</b:Last>
            <b:First>Christine</b:First>
            <b:Middle>L.</b:Middle>
          </b:Person>
          <b:Person>
            <b:Last>Kilanski</b:Last>
            <b:First>Kristine</b:First>
          </b:Person>
          <b:Person>
            <b:Last>Muller</b:Last>
            <b:First>Chandra</b:First>
          </b:Person>
        </b:NameList>
      </b:Author>
    </b:Author>
    <b:JournalName>Work and Occupations</b:JournalName>
    <b:Pages>440-476</b:Pages>
    <b:RefOrder>43</b:RefOrder>
  </b:Source>
  <b:Source>
    <b:Tag>Smi00</b:Tag>
    <b:SourceType>JournalArticle</b:SourceType>
    <b:Guid>{2EFD98D4-A9E1-434B-9426-9C014C83A57C}</b:Guid>
    <b:Author>
      <b:Author>
        <b:NameList>
          <b:Person>
            <b:Last>Smith</b:Last>
            <b:First>Janice</b:First>
            <b:Middle>Witt</b:Middle>
          </b:Person>
          <b:Person>
            <b:Last>Smith</b:Last>
            <b:First>Wanda</b:First>
            <b:Middle>J.</b:Middle>
          </b:Person>
          <b:Person>
            <b:Last>Markham</b:Last>
            <b:First>Steven</b:First>
            <b:Middle>E.</b:Middle>
          </b:Person>
        </b:NameList>
      </b:Author>
    </b:Author>
    <b:Title>Diversity Issues in Mentoring Academic Faculty</b:Title>
    <b:JournalName>Journal of Career Development</b:JournalName>
    <b:Year>2000</b:Year>
    <b:Pages>251-262</b:Pages>
    <b:RefOrder>37</b:RefOrder>
  </b:Source>
  <b:Source>
    <b:Tag>Lew16</b:Tag>
    <b:SourceType>JournalArticle</b:SourceType>
    <b:Guid>{29A77C18-0930-4432-BA47-0E2954A0EFF7}</b:Guid>
    <b:Title>A Randomized Controlled Trial of Mentoring Interventions for Underrepresented Minorities</b:Title>
    <b:JournalName>Academic Medicine</b:JournalName>
    <b:Year>2016</b:Year>
    <b:Pages>994–1001</b:Pages>
    <b:Author>
      <b:Author>
        <b:NameList>
          <b:Person>
            <b:Last>Lewis</b:Last>
            <b:First>V</b:First>
          </b:Person>
          <b:Person>
            <b:Last>Martina</b:Last>
            <b:First>CA</b:First>
          </b:Person>
          <b:Person>
            <b:Last>McDermott</b:Last>
            <b:First>MP</b:First>
          </b:Person>
          <b:Person>
            <b:Last>Trief</b:Last>
            <b:First>P</b:First>
          </b:Person>
          <b:Person>
            <b:Last>Goodman</b:Last>
            <b:First>SR</b:First>
          </b:Person>
          <b:Person>
            <b:Last>Morse</b:Last>
            <b:First>GD</b:First>
          </b:Person>
          <b:Person>
            <b:Last>...Ryan</b:Last>
            <b:First>RM</b:First>
          </b:Person>
        </b:NameList>
      </b:Author>
    </b:Author>
    <b:RefOrder>38</b:RefOrder>
  </b:Source>
  <b:Source>
    <b:Tag>Rag17</b:Tag>
    <b:SourceType>JournalArticle</b:SourceType>
    <b:Guid>{F0FF7A50-1D36-4206-ADE2-F87DC34C6B50}</b:Guid>
    <b:Author>
      <b:Author>
        <b:NameList>
          <b:Person>
            <b:Last>Ragins</b:Last>
            <b:First>BR</b:First>
          </b:Person>
          <b:Person>
            <b:Last>Ehrhardt</b:Last>
            <b:First>K</b:First>
          </b:Person>
          <b:Person>
            <b:Last>Lyness</b:Last>
            <b:First>KS</b:First>
          </b:Person>
          <b:Person>
            <b:Last>Murphy</b:Last>
            <b:First>DD</b:First>
          </b:Person>
          <b:Person>
            <b:Last>Capman</b:Last>
            <b:First>JF</b:First>
          </b:Person>
        </b:NameList>
      </b:Author>
    </b:Author>
    <b:Title>Anchoring Relationships at Work: High-Quality Mentors and Other Supportive Work Relationships as Buffers to Ambient Racial Discrimination</b:Title>
    <b:JournalName>Personnel Psychology</b:JournalName>
    <b:Year>2017</b:Year>
    <b:Pages>211-256</b:Pages>
    <b:RefOrder>44</b:RefOrder>
  </b:Source>
  <b:Source>
    <b:Tag>Hol06</b:Tag>
    <b:SourceType>Report</b:SourceType>
    <b:Guid>{1F3CDD0C-8616-48D4-8E39-1D66953E2295}</b:Guid>
    <b:Author>
      <b:Author>
        <b:NameList>
          <b:Person>
            <b:Last>Holincheck</b:Last>
            <b:First>James</b:First>
          </b:Person>
        </b:NameList>
      </b:Author>
    </b:Author>
    <b:Title>Case Study: Workforce Analytics at Sun</b:Title>
    <b:Year>2006</b:Year>
    <b:Publisher>Gartner, Inc.</b:Publisher>
    <b:City>Stamford, CT</b:City>
    <b:URL>https://www.scribd.com/document/329835440/Workforce-Analytics-at-Sun-Microsystems</b:URL>
    <b:RefOrder>42</b:RefOrder>
  </b:Source>
  <b:Source>
    <b:Tag>Bla10</b:Tag>
    <b:SourceType>Report</b:SourceType>
    <b:Guid>{A321EAE8-09A1-4D0B-ACF9-F3889B1510F9}</b:Guid>
    <b:Title>CAN MENTORING HELP FEMALE ASSISTANT PROFESSORS? INTERIM RESULTS FROM A RANDOMIZED TRIAL</b:Title>
    <b:Year>2010</b:Year>
    <b:Publisher>NBER Working Paper Series</b:Publisher>
    <b:City>Washington, D.C.</b:City>
    <b:Author>
      <b:Author>
        <b:NameList>
          <b:Person>
            <b:Last>Blau</b:Last>
            <b:First>FD</b:First>
          </b:Person>
          <b:Person>
            <b:Last>Currie</b:Last>
            <b:First>JM</b:First>
          </b:Person>
          <b:Person>
            <b:Last>Croson</b:Last>
            <b:First>RTA</b:First>
          </b:Person>
          <b:Person>
            <b:Last>Ginther</b:Last>
            <b:First>DK</b:First>
          </b:Person>
        </b:NameList>
      </b:Author>
    </b:Author>
    <b:RefOrder>36</b:RefOrder>
  </b:Source>
  <b:Source>
    <b:Tag>Dic09</b:Tag>
    <b:SourceType>Report</b:SourceType>
    <b:Guid>{06890E4D-6C16-4FC7-8492-CB61A2D76A5B}</b:Guid>
    <b:Author>
      <b:Author>
        <b:NameList>
          <b:Person>
            <b:Last>Dickinson</b:Last>
            <b:First>K</b:First>
          </b:Person>
          <b:Person>
            <b:Last>Jankot</b:Last>
            <b:First>T</b:First>
          </b:Person>
          <b:Person>
            <b:Last>Gracon</b:Last>
            <b:First>H</b:First>
          </b:Person>
        </b:NameList>
      </b:Author>
    </b:Author>
    <b:Title>Sun Mentoring: 1996-2009</b:Title>
    <b:Year>2009</b:Year>
    <b:URL>http://spcoast.com/pub/Katy/SunMentoring1996-2009.smli_tr-2009-185.pdf</b:URL>
    <b:Publisher>Sun Microsystems</b:Publisher>
    <b:City>Menlo Park, CA</b:City>
    <b:RefOrder>56</b:RefOrder>
  </b:Source>
  <b:Source>
    <b:Tag>Sel15</b:Tag>
    <b:SourceType>DocumentFromInternetSite</b:SourceType>
    <b:Guid>{854745A2-E6D9-4B3D-B330-F1E6605063BE}</b:Guid>
    <b:Title>Balancing Fairness and Efficiency: The Impact of Identity-Blind and Identity-Conscious Accountability on Applicant Screening</b:Title>
    <b:InternetSiteTitle>PLoS One</b:InternetSiteTitle>
    <b:Year>2015</b:Year>
    <b:Month>December</b:Month>
    <b:Day>14</b:Day>
    <b:JournalName>PLOS One</b:JournalName>
    <b:Author>
      <b:Author>
        <b:NameList>
          <b:Person>
            <b:Last>Self</b:Last>
            <b:Middle>T.</b:Middle>
            <b:First>William</b:First>
          </b:Person>
          <b:Person>
            <b:Last>Mitchell</b:Last>
            <b:First>Gregory</b:First>
          </b:Person>
          <b:Person>
            <b:Last>Mellers</b:Last>
            <b:Middle>A.</b:Middle>
            <b:First>Barbara</b:First>
          </b:Person>
          <b:Person>
            <b:Last>Tetlock</b:Last>
            <b:Middle>E.</b:Middle>
            <b:First>Phillip</b:First>
          </b:Person>
          <b:Person>
            <b:Last>Hildreth</b:Last>
            <b:Middle>D.</b:Middle>
            <b:First>J. Angus</b:First>
          </b:Person>
        </b:NameList>
      </b:Author>
    </b:Author>
    <b:DOI>10.1371/journal.pone.0145208</b:DOI>
    <b:URL>http://journals.plos.org/plosone/article?id=10.1371/journal.pone.0145208</b:URL>
    <b:RefOrder>31</b:RefOrder>
  </b:Source>
  <b:Source>
    <b:Tag>SBI</b:Tag>
    <b:SourceType>Report</b:SourceType>
    <b:Guid>{5286DFC1-6BF2-4C96-9924-B96AF6B80AB0}</b:Guid>
    <b:Author>
      <b:Author>
        <b:NameList>
          <b:Person>
            <b:Last>SBIR</b:Last>
          </b:Person>
        </b:NameList>
      </b:Author>
    </b:Author>
    <b:Title>Award Summary by Year</b:Title>
    <b:Publisher>SBIR</b:Publisher>
    <b:City>Washington, D.C.</b:City>
    <b:URL>https://www.sbir.gov/analytics-dashboard?agency_tid%5B%5D=105729</b:URL>
    <b:RefOrder>2</b:RefOrder>
  </b:Source>
  <b:Source>
    <b:Tag>Nat18</b:Tag>
    <b:SourceType>DocumentFromInternetSite</b:SourceType>
    <b:Guid>{3D23D8D2-4A29-4DA3-ADA3-69CCA6DC6DBE}</b:Guid>
    <b:Author>
      <b:Author>
        <b:Corporate>National Institutes of Health</b:Corporate>
      </b:Author>
    </b:Author>
    <b:Title>NIH SBIR/STTR Award Data</b:Title>
    <b:Year>2018</b:Year>
    <b:Month>January</b:Month>
    <b:Day>23</b:Day>
    <b:InternetSiteTitle>National Institutes of Health</b:InternetSiteTitle>
    <b:URL>https://sbir.nih.gov/statistics/award-data</b:URL>
    <b:RefOrder>53</b:RefOrder>
  </b:Source>
  <b:Source>
    <b:Tag>man16</b:Tag>
    <b:SourceType>DocumentFromInternetSite</b:SourceType>
    <b:Guid>{FA89BF4F-8F3D-46B2-88D1-4B58F6C1248A}</b:Guid>
    <b:Author>
      <b:Author>
        <b:Corporate>management-mentors.com</b:Corporate>
      </b:Author>
    </b:Author>
    <b:Title>How to Start a Mentoring Program: The Budget Conversation</b:Title>
    <b:InternetSiteTitle>Management Mentors</b:InternetSiteTitle>
    <b:Year>2016</b:Year>
    <b:Month>June</b:Month>
    <b:Day>18</b:Day>
    <b:URL>https://www.management-mentors.com/about/corporate-mentoring-matters-blog/how-to-start-a-mentoring-program-the-budget-conversation</b:URL>
    <b:RefOrder>55</b:RefOrder>
  </b:Source>
  <b:Source>
    <b:Tag>Nat181</b:Tag>
    <b:SourceType>InternetSite</b:SourceType>
    <b:Guid>{35D8D61B-E9E1-49BF-9FEC-F4F9FE877797}</b:Guid>
    <b:Author>
      <b:Author>
        <b:Corporate>National Institutes of Health</b:Corporate>
      </b:Author>
    </b:Author>
    <b:Title>Applicant Assistance Program</b:Title>
    <b:InternetSiteTitle>Applicant Assistance Program</b:InternetSiteTitle>
    <b:Year>2018</b:Year>
    <b:Month>4</b:Month>
    <b:Day>12</b:Day>
    <b:URL>http://www.dawnbreaker.com/aap/</b:URL>
    <b:RefOrder>26</b:RefOrder>
  </b:Source>
  <b:Source>
    <b:Tag>Por17</b:Tag>
    <b:SourceType>DocumentFromInternetSite</b:SourceType>
    <b:Guid>{6FBFAA52-30E2-48A0-9F5A-CE41F38525B6}</b:Guid>
    <b:Title>SBIR/STTR Reauthorization Act Of 2011: NIH Implementation Of Key Changes (What to Expect and When)</b:Title>
    <b:InternetSiteTitle>National Institutes of Health</b:InternetSiteTitle>
    <b:Year>2017</b:Year>
    <b:Month>June</b:Month>
    <b:Day>1</b:Day>
    <b:URL>https://sbir.nih.gov/reauthorization</b:URL>
    <b:Author>
      <b:Author>
        <b:NameList>
          <b:Person>
            <b:Last>Portnoy</b:Last>
            <b:First>Matthew</b:First>
            <b:Middle>E.</b:Middle>
          </b:Person>
        </b:NameList>
      </b:Author>
    </b:Author>
    <b:RefOrder>46</b:RefOrder>
  </b:Source>
  <b:Source>
    <b:Tag>Chr18</b:Tag>
    <b:SourceType>Interview</b:SourceType>
    <b:Guid>{4D761CDC-98C9-497D-BB71-4E4CD3EC6767}</b:Guid>
    <b:Title>SBIR/STTR Commercialization &amp; Outreach Assistance Program Manager at U.S. Department of Energy and Phase 0 Program</b:Title>
    <b:Year>2018</b:Year>
    <b:Month>April</b:Month>
    <b:Day>5</b:Day>
    <b:Author>
      <b:Interviewee>
        <b:NameList>
          <b:Person>
            <b:Last>O'Gwin</b:Last>
            <b:First>Chris</b:First>
          </b:Person>
        </b:NameList>
      </b:Interviewee>
      <b:Interviewer>
        <b:NameList>
          <b:Person>
            <b:Last>Fergusson</b:Last>
            <b:First>Theodore</b:First>
          </b:Person>
        </b:NameList>
      </b:Interviewer>
    </b:Author>
    <b:RefOrder>47</b:RefOrder>
  </b:Source>
  <b:Source>
    <b:Tag>Nat06</b:Tag>
    <b:SourceType>DocumentFromInternetSite</b:SourceType>
    <b:Guid>{26CF8BD0-D260-463A-95D0-21AC40F1EF44}</b:Guid>
    <b:Title>ADVANCE Leadership Award: CeMENT: Workshops for Female Untenured Faculty in Economics</b:Title>
    <b:Year>2006</b:Year>
    <b:Author>
      <b:Author>
        <b:Corporate>National Science Foundation</b:Corporate>
      </b:Author>
    </b:Author>
    <b:InternetSiteTitle>National Science Foundation</b:InternetSiteTitle>
    <b:URL>https://www.nsf.gov/awardsearch/showAward?AWD_ID=0317755</b:URL>
    <b:RefOrder>59</b:RefOrder>
  </b:Source>
  <b:Source>
    <b:Tag>Nat182</b:Tag>
    <b:SourceType>DocumentFromInternetSite</b:SourceType>
    <b:Guid>{FD1D6E88-584A-4722-B593-7275DBAB98DF}</b:Guid>
    <b:Author>
      <b:Author>
        <b:Corporate>National Science Foundation</b:Corporate>
      </b:Author>
    </b:Author>
    <b:Title>About NSF</b:Title>
    <b:InternetSiteTitle>National Science Foundation</b:InternetSiteTitle>
    <b:Year>2018</b:Year>
    <b:Month>April</b:Month>
    <b:Day>19</b:Day>
    <b:URL>https://www.nsf.gov/about/</b:URL>
    <b:RefOrder>60</b:RefOrder>
  </b:Source>
  <b:Source>
    <b:Tag>Daw17</b:Tag>
    <b:SourceType>DocumentFromInternetSite</b:SourceType>
    <b:Guid>{01FBFF32-F5B8-4F1D-9AD8-4BC9EFD6B14D}</b:Guid>
    <b:Author>
      <b:Author>
        <b:Corporate>Dawnbreaker</b:Corporate>
      </b:Author>
    </b:Author>
    <b:Title>Applicant Assistance Program</b:Title>
    <b:InternetSiteTitle>Applicant Assistance Program</b:InternetSiteTitle>
    <b:Year>2017</b:Year>
    <b:URL>http://www.dawnbreaker.com/aap/</b:URL>
    <b:RefOrder>58</b:RefOrder>
  </b:Source>
  <b:Source>
    <b:Tag>Sma14</b:Tag>
    <b:SourceType>ElectronicSource</b:SourceType>
    <b:Guid>{91941E98-4135-4FDE-8DC4-46C5F8D75F7B}</b:Guid>
    <b:Author>
      <b:Author>
        <b:Corporate>Small Business Administration</b:Corporate>
      </b:Author>
    </b:Author>
    <b:Title>Small Business Innovation Research Program (SBIR) Policy Directive</b:Title>
    <b:Year>2014</b:Year>
    <b:Month>February</b:Month>
    <b:Day>24</b:Day>
    <b:City>Washington, D.C.</b:City>
    <b:CountryRegion>United States</b:CountryRegion>
    <b:RefOrder>57</b:RefOrder>
  </b:Source>
  <b:Source>
    <b:Tag>Nat172</b:Tag>
    <b:SourceType>Report</b:SourceType>
    <b:Guid>{A1292CD6-E676-4EBE-B290-B1126A1DDBFC}</b:Guid>
    <b:Author>
      <b:Author>
        <b:NameList>
          <b:Person>
            <b:Last>National Science Foundation</b:Last>
            <b:First>National</b:First>
            <b:Middle>Center for Science and Engineering Statistics</b:Middle>
          </b:Person>
        </b:NameList>
      </b:Author>
    </b:Author>
    <b:Title>Women, Minorities, and Persons with Disabilities in Science and Engineering: 2017</b:Title>
    <b:City>Arlington, VA</b:City>
    <b:Year>2017</b:Year>
    <b:InternetSiteTitle>Women, Minorities, and Persons with Disabilities in Science and Engineering</b:InternetSiteTitle>
    <b:URL>www.nsf.gov/statistics/wmpd/</b:URL>
    <b:Publisher>National Science Foundation</b:Publisher>
    <b:ShortTitle>Special Report NSF 17-310</b:ShortTitle>
    <b:RefOrder>1</b:RefOrder>
  </b:Source>
  <b:Source>
    <b:Tag>Nie10</b:Tag>
    <b:SourceType>JournalArticle</b:SourceType>
    <b:Guid>{25F69930-4145-469D-8054-77E70E0773DA}</b:Guid>
    <b:Title>Migration and innovation: Does cultural diversity matter for regional R&amp;D activity?</b:Title>
    <b:Year>2010</b:Year>
    <b:Author>
      <b:Author>
        <b:NameList>
          <b:Person>
            <b:Last>Niebuhr</b:Last>
            <b:First>Annekatrin</b:First>
          </b:Person>
        </b:NameList>
      </b:Author>
    </b:Author>
    <b:JournalName>Regional Science</b:JournalName>
    <b:Pages>564-582</b:Pages>
    <b:RefOrder>20</b:RefOrder>
  </b:Source>
  <b:Source>
    <b:Tag>Sol17</b:Tag>
    <b:SourceType>JournalArticle</b:SourceType>
    <b:Guid>{A3354F7F-9F55-478F-A38F-7A33F3B712F9}</b:Guid>
    <b:Title>Blinding applicants in a first-stage peer-review process of biomedical research grants: An observational study</b:Title>
    <b:JournalName>Research Evaluation</b:JournalName>
    <b:Year>2017</b:Year>
    <b:Pages>181–189</b:Pages>
    <b:Author>
      <b:Author>
        <b:NameList>
          <b:Person>
            <b:Last>Solans-Domenech</b:Last>
            <b:First>Maite</b:First>
          </b:Person>
          <b:Person>
            <b:Last>Guillamon</b:Last>
            <b:First>Imma</b:First>
          </b:Person>
          <b:Person>
            <b:Last>Ribera</b:Last>
            <b:First>Aida</b:First>
          </b:Person>
          <b:Person>
            <b:Last> Ferreira-Gonzalez</b:Last>
            <b:First>Ignacio</b:First>
          </b:Person>
          <b:Person>
            <b:Last>Carrion</b:Last>
            <b:First>Carme</b:First>
          </b:Person>
          <b:Person>
            <b:Last> Permanyer-Miralda</b:Last>
            <b:First>Gaieta</b:First>
          </b:Person>
          <b:Person>
            <b:Last>Pons</b:Last>
            <b:Middle>M.V.</b:Middle>
            <b:First>Joan</b:First>
          </b:Person>
        </b:NameList>
      </b:Author>
    </b:Author>
    <b:RefOrder>33</b:RefOrder>
  </b:Source>
  <b:Source>
    <b:Tag>Tri17</b:Tag>
    <b:SourceType>JournalArticle</b:SourceType>
    <b:Guid>{80B5F774-3061-4A2E-8981-C7719E5D0DCD}</b:Guid>
    <b:Author>
      <b:Author>
        <b:NameList>
          <b:Person>
            <b:Last>Tricco</b:Last>
            <b:First>Andrea</b:First>
          </b:Person>
          <b:Person>
            <b:Last>Thomas</b:Last>
            <b:First>Sonia</b:First>
            <b:Middle>M.</b:Middle>
          </b:Person>
          <b:Person>
            <b:Last>Antonio</b:Last>
            <b:First>Jesmin</b:First>
          </b:Person>
          <b:Person>
            <b:Last>Straus</b:Last>
            <b:First>Sharon</b:First>
            <b:Middle>E.</b:Middle>
          </b:Person>
        </b:NameList>
      </b:Author>
    </b:Author>
    <b:Title>Strategies to Prevent or Reduce Gender Bias in Peer Review of Research Grants: A Rapid Scoping Review</b:Title>
    <b:JournalName>PLoS One</b:JournalName>
    <b:Year>2017</b:Year>
    <b:DOI>10.1371/journal.pone.0169718</b:DOI>
    <b:RefOrder>34</b:RefOrder>
  </b:Source>
  <b:Source>
    <b:Tag>ElH16</b:Tag>
    <b:SourceType>JournalArticle</b:SourceType>
    <b:Guid>{1CFAF803-2C8E-4EF2-AEAB-4F9985054E05}</b:Guid>
    <b:Author>
      <b:Author>
        <b:NameList>
          <b:Person>
            <b:Last>El Hallam</b:Last>
            <b:First>Horia</b:First>
          </b:Person>
          <b:Person>
            <b:Last>St. Jean</b:Last>
            <b:First>Etienne</b:First>
          </b:Person>
        </b:NameList>
      </b:Author>
    </b:Author>
    <b:Title>Nurturing Entrepreneurial Learning through Mentorship</b:Title>
    <b:JournalName>Journal of Developmental Entrepreneurship</b:JournalName>
    <b:Year>2016</b:Year>
    <b:Pages>1-18</b:Pages>
    <b:RefOrder>39</b:RefOrder>
  </b:Source>
  <b:Source>
    <b:Tag>Hur13</b:Tag>
    <b:SourceType>JournalArticle</b:SourceType>
    <b:Guid>{B195C946-8995-44B6-926D-181A2918B31B}</b:Guid>
    <b:Author>
      <b:Author>
        <b:NameList>
          <b:Person>
            <b:Last>Hurwitz</b:Last>
            <b:First>Michael</b:First>
          </b:Person>
          <b:Person>
            <b:Last>Howell</b:Last>
            <b:First>Jessica</b:First>
          </b:Person>
        </b:NameList>
      </b:Author>
    </b:Author>
    <b:Title>Measuring the Impact of High School Counselors on College Enrollment</b:Title>
    <b:JournalName>College Board Advocacy &amp; Policy Center Research Brief</b:JournalName>
    <b:Year>2013</b:Year>
    <b:URL>http://media.collegeboard.com/digitalServices/pdf/advocacy/policycenter/research-brief-measuring-impact-high-school-counselors-college-enrollment.pdf</b:URL>
    <b:RefOrder>48</b:RefOrder>
  </b:Source>
  <b:Source>
    <b:Tag>Uni11</b:Tag>
    <b:SourceType>InternetSite</b:SourceType>
    <b:Guid>{3F36CE7A-2380-4A90-9F56-8CC1D9B1E523}</b:Guid>
    <b:Title>Talent Search Program</b:Title>
    <b:Year>2011</b:Year>
    <b:InternetSiteTitle>US Department of Education</b:InternetSiteTitle>
    <b:Month>September</b:Month>
    <b:Day>7</b:Day>
    <b:URL>https://www2.ed.gov/programs/triotalent/faq.html#q3</b:URL>
    <b:Author>
      <b:Author>
        <b:Corporate>United States Department of Education</b:Corporate>
      </b:Author>
    </b:Author>
    <b:RefOrder>49</b:RefOrder>
  </b:Source>
  <b:Source>
    <b:Tag>Con06</b:Tag>
    <b:SourceType>Report</b:SourceType>
    <b:Guid>{841B17B1-EDAC-4BE0-8679-E798F7DA3584}</b:Guid>
    <b:Title>A Study of the Effect of the Talent Search Program On Secondary and Postsecondary Outcomes in Florida, Indiana and Texas</b:Title>
    <b:Year>2006</b:Year>
    <b:Author>
      <b:Author>
        <b:NameList>
          <b:Person>
            <b:Last>Constantine</b:Last>
            <b:Middle>M.</b:Middle>
            <b:First>Jill</b:First>
          </b:Person>
          <b:Person>
            <b:Last>Seftor</b:Last>
            <b:Middle>S.</b:Middle>
            <b:First>Neil</b:First>
          </b:Person>
          <b:Person>
            <b:Last>Martin</b:Last>
            <b:Middle>Sama</b:Middle>
            <b:First>Emily</b:First>
          </b:Person>
          <b:Person>
            <b:Last>Silva</b:Last>
            <b:First>Tim</b:First>
          </b:Person>
          <b:Person>
            <b:Last>Myers</b:Last>
            <b:First>David</b:First>
          </b:Person>
        </b:NameList>
      </b:Author>
    </b:Author>
    <b:Publisher>United States Department of Education</b:Publisher>
    <b:City>Washington, D.C.</b:City>
    <b:URL>https://www2.ed.gov/rschstat/eval/highered/talentsearch-outcomes/ts-report.pdf</b:URL>
    <b:RefOrder>50</b:RefOrder>
  </b:Source>
  <b:Source>
    <b:Tag>Bet09</b:Tag>
    <b:SourceType>JournalArticle</b:SourceType>
    <b:Guid>{145A4877-2CD3-4288-B1F5-7B2BB9A90DCB}</b:Guid>
    <b:Title>The Role of Simplification and Information in College Decisions: Results from the H&amp;R Block FAFSA Experiment</b:Title>
    <b:Year>2009</b:Year>
    <b:URL>http://www.nber.org/papers/w15361</b:URL>
    <b:Author>
      <b:Author>
        <b:NameList>
          <b:Person>
            <b:Last>Bettinger</b:Last>
            <b:Middle>P.</b:Middle>
            <b:First>Eric</b:First>
          </b:Person>
          <b:Person>
            <b:Last>Long</b:Last>
            <b:Middle>Terry</b:Middle>
            <b:First>Bridget</b:First>
          </b:Person>
          <b:Person>
            <b:Last>Oreopoulos</b:Last>
            <b:First>Philip</b:First>
          </b:Person>
          <b:Person>
            <b:Last>Sanbonmatsu</b:Last>
            <b:First>Lisa</b:First>
          </b:Person>
        </b:NameList>
      </b:Author>
    </b:Author>
    <b:JournalName>NBER Working Paper Series</b:JournalName>
    <b:RefOrder>51</b:RefOrder>
  </b:Source>
  <b:Source>
    <b:Tag>Sma</b:Tag>
    <b:SourceType>Report</b:SourceType>
    <b:Guid>{6144843C-9379-4D15-A464-35C5C1D3E4CE}</b:Guid>
    <b:Author>
      <b:Author>
        <b:Corporate>Small Business Innovation Research Program</b:Corporate>
      </b:Author>
    </b:Author>
    <b:Title>METHOD OF SELECTION AND EVALUATION CRITERIA</b:Title>
    <b:InternetSiteTitle>SBIR</b:InternetSiteTitle>
    <b:URL>https://www.sbir.gov/sbirsearch/detail/358864</b:URL>
    <b:Publisher>Small Business Innovation Research Program</b:Publisher>
    <b:City>Washington, D.C.</b:City>
    <b:Year>N/A</b:Year>
    <b:RefOrder>7</b:RefOrder>
  </b:Source>
  <b:Source>
    <b:Tag>Nat153</b:Tag>
    <b:SourceType>Report</b:SourceType>
    <b:Guid>{25DCF8C7-80F0-4EF7-B8D5-E9213937E871}</b:Guid>
    <b:Title>Educate to Innovate: Factors That Influence Innovation: Based on Input from Innovators and Stakeholders</b:Title>
    <b:Year>2015</b:Year>
    <b:Author>
      <b:Author>
        <b:Corporate>National Academy of Engineering</b:Corporate>
      </b:Author>
    </b:Author>
    <b:Publisher>National Academies Press</b:Publisher>
    <b:City>Washington D.C.</b:City>
    <b:RefOrder>5</b:RefOrder>
  </b:Source>
  <b:Source>
    <b:Tag>Ada18</b:Tag>
    <b:SourceType>Interview</b:SourceType>
    <b:Guid>{648AA5C2-C3C0-4BD2-A7AA-04FE61C1898E}</b:Guid>
    <b:Title>Cost Breakdown of Batten's Application Portal</b:Title>
    <b:Year>2018</b:Year>
    <b:Author>
      <b:Interviewee>
        <b:NameList>
          <b:Person>
            <b:Last>Adams</b:Last>
            <b:First>Scott</b:First>
          </b:Person>
        </b:NameList>
      </b:Interviewee>
      <b:Interviewer>
        <b:NameList>
          <b:Person>
            <b:Last>Fergusson</b:Last>
            <b:First>Ted</b:First>
          </b:Person>
        </b:NameList>
      </b:Interviewer>
    </b:Author>
    <b:RefOrder>52</b:RefOrder>
  </b:Source>
  <b:Source>
    <b:Tag>Iye18</b:Tag>
    <b:SourceType>Interview</b:SourceType>
    <b:Guid>{8AD8EB77-308D-4FE9-AEE6-7052263B1637}</b:Guid>
    <b:Author>
      <b:Interviewee>
        <b:NameList>
          <b:Person>
            <b:Last>Iyer</b:Last>
            <b:First>Kedar</b:First>
          </b:Person>
        </b:NameList>
      </b:Interviewee>
      <b:Interviewer>
        <b:NameList>
          <b:Person>
            <b:Last>Fergusson</b:Last>
            <b:First>Ted</b:First>
          </b:Person>
        </b:NameList>
      </b:Interviewer>
    </b:Author>
    <b:Title>GapJumpers Correspondence</b:Title>
    <b:Year>2018</b:Year>
    <b:RefOrder>54</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AD54E0BCF2FEB74DA33282FCEBF9CB5C" ma:contentTypeVersion="33" ma:contentTypeDescription="Create a new document." ma:contentTypeScope="" ma:versionID="e7930f6f3f0040bd1c27fb9f4ad545a2">
  <xsd:schema xmlns:xsd="http://www.w3.org/2001/XMLSchema" xmlns:xs="http://www.w3.org/2001/XMLSchema" xmlns:p="http://schemas.microsoft.com/office/2006/metadata/properties" xmlns:ns2="ea7b9c9a-011f-417b-9a4e-a2d7c63caace" xmlns:ns3="89bb417c-f7eb-404d-bc84-f98f4a7ed7e0" targetNamespace="http://schemas.microsoft.com/office/2006/metadata/properties" ma:root="true" ma:fieldsID="694f0977a33b899c9e4d7ea477fe82da" ns2:_="" ns3:_="">
    <xsd:import namespace="ea7b9c9a-011f-417b-9a4e-a2d7c63caace"/>
    <xsd:import namespace="89bb417c-f7eb-404d-bc84-f98f4a7ed7e0"/>
    <xsd:element name="properties">
      <xsd:complexType>
        <xsd:sequence>
          <xsd:element name="documentManagement">
            <xsd:complexType>
              <xsd:all>
                <xsd:element ref="ns2:Email" minOccurs="0"/>
                <xsd:element ref="ns2:YourAppliedPolicyProjectInstructor_x003f_" minOccurs="0"/>
                <xsd:element ref="ns2:Permissiontoshareportionsofyourcoursework_x0028_inadditiontothetechnicalreport_x0029_withFutureStudents_x003f_" minOccurs="0"/>
                <xsd:element ref="ns2:AppliedPolicyProjectName_x003f_" minOccurs="0"/>
                <xsd:element ref="ns2:PrimaryTopicofAppliedPolicyProject_x003f_" minOccurs="0"/>
                <xsd:element ref="ns2:GeographicScopeofthisAppliedPolicyProject" minOccurs="0"/>
                <xsd:element ref="ns2:ProblemLevel_x003f_" minOccurs="0"/>
                <xsd:element ref="ns2:AppliedPolicyProjectSummaryParagraph" minOccurs="0"/>
                <xsd:element ref="ns2:PermissiontoshareallorportionsofyourAPPtohelppotentialclientsenvisionthevalueofAPPsfortheirorganizations" minOccurs="0"/>
                <xsd:element ref="ns2:Organization_x0028_Client_x0029_Name" minOccurs="0"/>
                <xsd:element ref="ns2:TypeofAppliedPolicyProjectOrganization_x0028_Client_x0029_" minOccurs="0"/>
                <xsd:element ref="ns2:ClientContactName" minOccurs="0"/>
                <xsd:element ref="ns2:ClientContactTitle" minOccurs="0"/>
                <xsd:element ref="ns2:ClientContactEmail" minOccurs="0"/>
                <xsd:element ref="ns2:ClientContactPhoneNumber" minOccurs="0"/>
                <xsd:element ref="ns2:Howdidyoufirstcontactthisclient_x003f_" minOccurs="0"/>
                <xsd:element ref="ns2:WouldyourecommendthiscontactforanotherstudenttoworkwithonAPP_x003f_Whyorwhynot_x003f_"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ServiceOCR" minOccurs="0"/>
                <xsd:element ref="ns3:SharedWithUsers" minOccurs="0"/>
                <xsd:element ref="ns3:SharedWithDetails" minOccurs="0"/>
                <xsd:element ref="ns2:Student_Assigned" minOccurs="0"/>
                <xsd:element ref="ns2:Project_Start_Term"/>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7b9c9a-011f-417b-9a4e-a2d7c63caace" elementFormDefault="qualified">
    <xsd:import namespace="http://schemas.microsoft.com/office/2006/documentManagement/types"/>
    <xsd:import namespace="http://schemas.microsoft.com/office/infopath/2007/PartnerControls"/>
    <xsd:element name="Email" ma:index="8" nillable="true" ma:displayName="Email" ma:format="Dropdown" ma:internalName="Email">
      <xsd:simpleType>
        <xsd:restriction base="dms:Text">
          <xsd:maxLength value="255"/>
        </xsd:restriction>
      </xsd:simpleType>
    </xsd:element>
    <xsd:element name="YourAppliedPolicyProjectInstructor_x003f_" ma:index="9" nillable="true" ma:displayName="Instructor" ma:format="Dropdown" ma:internalName="YourAppliedPolicyProjectInstructor_x003f_">
      <xsd:simpleType>
        <xsd:union memberTypes="dms:Text">
          <xsd:simpleType>
            <xsd:restriction base="dms:Choice">
              <xsd:enumeration value="Andrew Pennock"/>
              <xsd:enumeration value="Chris Ruhm"/>
              <xsd:enumeration value="Craig Volden"/>
              <xsd:enumeration value="Noah Myung"/>
              <xsd:enumeration value="Ben Castleman"/>
            </xsd:restriction>
          </xsd:simpleType>
        </xsd:union>
      </xsd:simpleType>
    </xsd:element>
    <xsd:element name="Permissiontoshareportionsofyourcoursework_x0028_inadditiontothetechnicalreport_x0029_withFutureStudents_x003f_" ma:index="10" nillable="true" ma:displayName="Permission to share portions of your coursework (in addition to the technical report) with Future Students?" ma:format="Dropdown" ma:internalName="Permissiontoshareportionsofyourcoursework_x0028_inadditiontothetechnicalreport_x0029_withFutureStudents_x003f_">
      <xsd:simpleType>
        <xsd:restriction base="dms:Choice">
          <xsd:enumeration value="Yes"/>
          <xsd:enumeration value="No"/>
        </xsd:restriction>
      </xsd:simpleType>
    </xsd:element>
    <xsd:element name="AppliedPolicyProjectName_x003f_" ma:index="11" nillable="true" ma:displayName="Project Name" ma:format="Dropdown" ma:internalName="AppliedPolicyProjectName_x003f_">
      <xsd:simpleType>
        <xsd:restriction base="dms:Text">
          <xsd:maxLength value="255"/>
        </xsd:restriction>
      </xsd:simpleType>
    </xsd:element>
    <xsd:element name="PrimaryTopicofAppliedPolicyProject_x003f_" ma:index="12" nillable="true" ma:displayName="Primary Topic" ma:format="Dropdown" ma:internalName="PrimaryTopicofAppliedPolicyProject_x003f_">
      <xsd:simpleType>
        <xsd:restriction base="dms:Text">
          <xsd:maxLength value="255"/>
        </xsd:restriction>
      </xsd:simpleType>
    </xsd:element>
    <xsd:element name="GeographicScopeofthisAppliedPolicyProject" ma:index="13" nillable="true" ma:displayName="Geographic Scope of this Applied Policy Project" ma:format="Dropdown" ma:internalName="GeographicScopeofthisAppliedPolicyProject">
      <xsd:simpleType>
        <xsd:union memberTypes="dms:Text">
          <xsd:simpleType>
            <xsd:restriction base="dms:Choice">
              <xsd:enumeration value="Domestic"/>
              <xsd:enumeration value="International"/>
            </xsd:restriction>
          </xsd:simpleType>
        </xsd:union>
      </xsd:simpleType>
    </xsd:element>
    <xsd:element name="ProblemLevel_x003f_" ma:index="14" nillable="true" ma:displayName="Problem Level?" ma:format="Dropdown" ma:internalName="ProblemLevel_x003f_">
      <xsd:simpleType>
        <xsd:union memberTypes="dms:Text">
          <xsd:simpleType>
            <xsd:restriction base="dms:Choice">
              <xsd:enumeration value="National"/>
              <xsd:enumeration value="State/Province"/>
              <xsd:enumeration value="City/Municipal"/>
              <xsd:enumeration value="Rural"/>
              <xsd:enumeration value="Cross Border"/>
            </xsd:restriction>
          </xsd:simpleType>
        </xsd:union>
      </xsd:simpleType>
    </xsd:element>
    <xsd:element name="AppliedPolicyProjectSummaryParagraph" ma:index="15" nillable="true" ma:displayName="Applied Policy Project Summary Paragraph" ma:format="Dropdown" ma:internalName="AppliedPolicyProjectSummaryParagraph">
      <xsd:simpleType>
        <xsd:restriction base="dms:Note"/>
      </xsd:simpleType>
    </xsd:element>
    <xsd:element name="PermissiontoshareallorportionsofyourAPPtohelppotentialclientsenvisionthevalueofAPPsfortheirorganizations" ma:index="16" nillable="true" ma:displayName="Permission to share all or portions of your APP to help potential clients envision the value of APPs for their organizations" ma:format="Dropdown" ma:internalName="PermissiontoshareallorportionsofyourAPPtohelppotentialclientsenvisionthevalueofAPPsfortheirorganizations">
      <xsd:simpleType>
        <xsd:restriction base="dms:Choice">
          <xsd:enumeration value="Yes"/>
          <xsd:enumeration value="No"/>
        </xsd:restriction>
      </xsd:simpleType>
    </xsd:element>
    <xsd:element name="Organization_x0028_Client_x0029_Name" ma:index="17" nillable="true" ma:displayName="Client Org Name" ma:format="Dropdown" ma:internalName="Organization_x0028_Client_x0029_Name">
      <xsd:simpleType>
        <xsd:restriction base="dms:Text">
          <xsd:maxLength value="255"/>
        </xsd:restriction>
      </xsd:simpleType>
    </xsd:element>
    <xsd:element name="TypeofAppliedPolicyProjectOrganization_x0028_Client_x0029_" ma:index="18" nillable="true" ma:displayName="Client Org Type" ma:format="Dropdown" ma:internalName="TypeofAppliedPolicyProjectOrganization_x0028_Client_x0029_">
      <xsd:simpleType>
        <xsd:union memberTypes="dms:Text">
          <xsd:simpleType>
            <xsd:restriction base="dms:Choice">
              <xsd:enumeration value="Federal Government"/>
              <xsd:enumeration value="State Government"/>
              <xsd:enumeration value="Local Government"/>
              <xsd:enumeration value="International Organization"/>
              <xsd:enumeration value="International Government"/>
              <xsd:enumeration value="Nonprofit Sector"/>
              <xsd:enumeration value="Consulting (private sector clients)"/>
              <xsd:enumeration value="Consulting (primarily government or nonprofit clients)"/>
              <xsd:enumeration value="Private Sector (non-consulting)"/>
              <xsd:enumeration value="Public Interest/Advocacy Group"/>
              <xsd:enumeration value="Foundation"/>
              <xsd:enumeration value="Research Institute or Think Tank"/>
              <xsd:enumeration value="Full-time Service (e.g. AmeriCorps, PeaceCorps, Military, etc.)"/>
            </xsd:restriction>
          </xsd:simpleType>
        </xsd:union>
      </xsd:simpleType>
    </xsd:element>
    <xsd:element name="ClientContactName" ma:index="19" nillable="true" ma:displayName="Client Contact Name" ma:format="Dropdown" ma:internalName="ClientContactName">
      <xsd:simpleType>
        <xsd:restriction base="dms:Text">
          <xsd:maxLength value="255"/>
        </xsd:restriction>
      </xsd:simpleType>
    </xsd:element>
    <xsd:element name="ClientContactTitle" ma:index="20" nillable="true" ma:displayName="Client Contact Title" ma:format="Dropdown" ma:internalName="ClientContactTitle">
      <xsd:simpleType>
        <xsd:restriction base="dms:Text">
          <xsd:maxLength value="255"/>
        </xsd:restriction>
      </xsd:simpleType>
    </xsd:element>
    <xsd:element name="ClientContactEmail" ma:index="21" nillable="true" ma:displayName="Client Contact Email" ma:format="Dropdown" ma:internalName="ClientContactEmail">
      <xsd:simpleType>
        <xsd:restriction base="dms:Text">
          <xsd:maxLength value="255"/>
        </xsd:restriction>
      </xsd:simpleType>
    </xsd:element>
    <xsd:element name="ClientContactPhoneNumber" ma:index="22" nillable="true" ma:displayName="Client Contact Phone Number" ma:format="Dropdown" ma:internalName="ClientContactPhoneNumber">
      <xsd:simpleType>
        <xsd:restriction base="dms:Text">
          <xsd:maxLength value="255"/>
        </xsd:restriction>
      </xsd:simpleType>
    </xsd:element>
    <xsd:element name="Howdidyoufirstcontactthisclient_x003f_" ma:index="23" nillable="true" ma:displayName="How did you first contact this client?" ma:format="Dropdown" ma:internalName="Howdidyoufirstcontactthisclient_x003f_">
      <xsd:simpleType>
        <xsd:restriction base="dms:Choice">
          <xsd:enumeration value="Internship"/>
          <xsd:enumeration value="Contact before Batten"/>
          <xsd:enumeration value="Batten Project Contact"/>
          <xsd:enumeration value="Cold Call"/>
          <xsd:enumeration value="Contact through Batten Professor"/>
          <xsd:enumeration value="Other"/>
        </xsd:restriction>
      </xsd:simpleType>
    </xsd:element>
    <xsd:element name="WouldyourecommendthiscontactforanotherstudenttoworkwithonAPP_x003f_Whyorwhynot_x003f_" ma:index="24" nillable="true" ma:displayName="Would you recommend this contact for another student to work with on APP?  Why or why not?" ma:format="Dropdown" ma:internalName="WouldyourecommendthiscontactforanotherstudenttoworkwithonAPP_x003f_Whyorwhynot_x003f_">
      <xsd:simpleType>
        <xsd:restriction base="dms:Text">
          <xsd:maxLength value="255"/>
        </xsd:restriction>
      </xsd:simpleType>
    </xsd:element>
    <xsd:element name="lcf76f155ced4ddcb4097134ff3c332f" ma:index="26" nillable="true" ma:taxonomy="true" ma:internalName="lcf76f155ced4ddcb4097134ff3c332f" ma:taxonomyFieldName="MediaServiceImageTags" ma:displayName="Image Tags" ma:readOnly="false" ma:fieldId="{5cf76f15-5ced-4ddc-b409-7134ff3c332f}" ma:taxonomyMulti="true" ma:sspId="1d038b50-52dc-447d-ac2e-a29bd036c4b1" ma:termSetId="09814cd3-568e-fe90-9814-8d621ff8fb84" ma:anchorId="fba54fb3-c3e1-fe81-a776-ca4b69148c4d" ma:open="true" ma:isKeyword="false">
      <xsd:complexType>
        <xsd:sequence>
          <xsd:element ref="pc:Terms" minOccurs="0" maxOccurs="1"/>
        </xsd:sequence>
      </xsd:complexType>
    </xsd:element>
    <xsd:element name="MediaServiceMetadata" ma:index="28" nillable="true" ma:displayName="MediaServiceMetadata" ma:hidden="true" ma:internalName="MediaServiceMetadata" ma:readOnly="true">
      <xsd:simpleType>
        <xsd:restriction base="dms:Note"/>
      </xsd:simpleType>
    </xsd:element>
    <xsd:element name="MediaServiceFastMetadata" ma:index="29" nillable="true" ma:displayName="MediaServiceFastMetadata" ma:hidden="true" ma:internalName="MediaServiceFastMetadata" ma:readOnly="true">
      <xsd:simpleType>
        <xsd:restriction base="dms:Note"/>
      </xsd:simpleType>
    </xsd:element>
    <xsd:element name="MediaServiceSearchProperties" ma:index="30" nillable="true" ma:displayName="MediaServiceSearchProperties" ma:hidden="true" ma:internalName="MediaServiceSearchProperties" ma:readOnly="true">
      <xsd:simpleType>
        <xsd:restriction base="dms:Note"/>
      </xsd:simpleType>
    </xsd:element>
    <xsd:element name="MediaServiceDateTaken" ma:index="31" nillable="true" ma:displayName="MediaServiceDateTaken" ma:hidden="true" ma:indexed="true" ma:internalName="MediaServiceDateTaken" ma:readOnly="true">
      <xsd:simpleType>
        <xsd:restriction base="dms:Text"/>
      </xsd:simpleType>
    </xsd:element>
    <xsd:element name="MediaServiceObjectDetectorVersions" ma:index="32" nillable="true" ma:displayName="MediaServiceObjectDetectorVersions" ma:hidden="true" ma:indexed="true" ma:internalName="MediaServiceObjectDetectorVersions" ma:readOnly="true">
      <xsd:simpleType>
        <xsd:restriction base="dms:Text"/>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OCR" ma:index="35" nillable="true" ma:displayName="Extracted Text" ma:internalName="MediaServiceOCR" ma:readOnly="true">
      <xsd:simpleType>
        <xsd:restriction base="dms:Note">
          <xsd:maxLength value="255"/>
        </xsd:restriction>
      </xsd:simpleType>
    </xsd:element>
    <xsd:element name="Student_Assigned" ma:index="38" nillable="true" ma:displayName="Student_Assigned" ma:format="Dropdown" ma:internalName="Student_Assigned">
      <xsd:simpleType>
        <xsd:restriction base="dms:Text">
          <xsd:maxLength value="255"/>
        </xsd:restriction>
      </xsd:simpleType>
    </xsd:element>
    <xsd:element name="Project_Start_Term" ma:index="39" ma:displayName="Project_Start_Term" ma:format="Dropdown" ma:internalName="Project_Start_Term">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9bb417c-f7eb-404d-bc84-f98f4a7ed7e0" elementFormDefault="qualified">
    <xsd:import namespace="http://schemas.microsoft.com/office/2006/documentManagement/types"/>
    <xsd:import namespace="http://schemas.microsoft.com/office/infopath/2007/PartnerControls"/>
    <xsd:element name="TaxCatchAll" ma:index="27" nillable="true" ma:displayName="Taxonomy Catch All Column" ma:hidden="true" ma:list="{fb2b3be0-b87b-4589-80fe-c93372f4155e}" ma:internalName="TaxCatchAll" ma:showField="CatchAllData" ma:web="89bb417c-f7eb-404d-bc84-f98f4a7ed7e0">
      <xsd:complexType>
        <xsd:complexContent>
          <xsd:extension base="dms:MultiChoiceLookup">
            <xsd:sequence>
              <xsd:element name="Value" type="dms:Lookup" maxOccurs="unbounded" minOccurs="0" nillable="true"/>
            </xsd:sequence>
          </xsd:extension>
        </xsd:complexContent>
      </xsd:complexType>
    </xsd:element>
    <xsd:element name="SharedWithUsers" ma:index="3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Organization_x0028_Client_x0029_Name xmlns="ea7b9c9a-011f-417b-9a4e-a2d7c63caace">Capital Labs</Organization_x0028_Client_x0029_Name>
    <TypeofAppliedPolicyProjectOrganization_x0028_Client_x0029_ xmlns="ea7b9c9a-011f-417b-9a4e-a2d7c63caace" xsi:nil="true"/>
    <PrimaryTopicofAppliedPolicyProject_x003f_ xmlns="ea7b9c9a-011f-417b-9a4e-a2d7c63caace" xsi:nil="true"/>
    <AppliedPolicyProjectSummaryParagraph xmlns="ea7b9c9a-011f-417b-9a4e-a2d7c63caace">There is a large discrepancy between the amount of SBIR Phase 1 awards received by men and the amount received by WS/ED applicants. According to NSF, women comprise 48.4% of employed scientists and engineers in the US age 75 and under (National Science Foundation, 2017). S/ED individuals comprise 27.1% (National Science Foundation, 2017). However, the maximum percentage of SBIR Phase 1 awards granted to women and S/ED individuals during any year in the last seven years is 14.3% and 6.9%, respectively (SBIR). The SBIR is a federally funded program designed by Congress to, ?Foster and encourage participation in innovation and entrepreneurship by women and socially or economically disadvantaged persons? (SBIR, 2018). It is clear that the SBIR is not achieving this Congressional mandate. 
The program has awarded over $42 billion in its 36-year history (United States Congress, 2016). Thus, the observed funding gap has far-reaching impacts for encouraging diversity within entrepreneurial environments like universities. This, in turn, impacts the amount of innovation produced within the US, since diversity is one of the key factors in creating innovation from an entrepreneurial environment. My client, Brendan Hart, and I worked together on this report to understand how his company, Capital Labs, could partner with the federal government to resolve the funding problem within the SBIR program. We believe that as SBIR moves toward a truly diverse federal innovation portfolio, it will strengthen entrepreneurial ecosystems around the country and bolster small business creation.
This report examines four policy options to address the issue: 1) Let present trends continue, 2) Implement an Identity-Blind Application Evaluation process, 3) Institute a mentorship program between Phase 1 awardees and potential WS/ED applicants, and 4) Expand the Department of Energy Phase 0 program. These policy options will be evaluated according to four evaluative criteria: 1) Effect on the share of awards granted to WS/ED applications, 2) Political Feasibility, 3) Cost-Effectiveness, 4) How sensitive the option is to changes in cost and effect. Per these criteria, this report found that Option 2) Implement an Identity-Blind Application Evaluation process is most likely to succeed. However, recognizing that the conclusions of this report are based on results extrapolated from related experiments and other literature, rather than organizational data, this report concludes that SBIR should implement pilot programs to test the effectiveness of Options 2, 3, and 4. In the proposed program, Capital Labs would serve as the project coordinator, aggregating, analyzing, and publishing the collected data.
Other Type (if applicable):  
Other Contact Method (if applicable):  Prof. Andrew Pennock
Internship:  The Center for Democracy and Technology</AppliedPolicyProjectSummaryParagraph>
    <PermissiontoshareallorportionsofyourAPPtohelppotentialclientsenvisionthevalueofAPPsfortheirorganizations xmlns="ea7b9c9a-011f-417b-9a4e-a2d7c63caace" xsi:nil="true"/>
    <ClientContactName xmlns="ea7b9c9a-011f-417b-9a4e-a2d7c63caace" xsi:nil="true"/>
    <ProblemLevel_x003f_ xmlns="ea7b9c9a-011f-417b-9a4e-a2d7c63caace">National</ProblemLevel_x003f_>
    <YourAppliedPolicyProjectInstructor_x003f_ xmlns="ea7b9c9a-011f-417b-9a4e-a2d7c63caace">James Wyckoff</YourAppliedPolicyProjectInstructor_x003f_>
    <GeographicScopeofthisAppliedPolicyProject xmlns="ea7b9c9a-011f-417b-9a4e-a2d7c63caace">Domestic</GeographicScopeofthisAppliedPolicyProject>
    <ClientContactTitle xmlns="ea7b9c9a-011f-417b-9a4e-a2d7c63caace" xsi:nil="true"/>
    <TaxCatchAll xmlns="89bb417c-f7eb-404d-bc84-f98f4a7ed7e0" xsi:nil="true"/>
    <AppliedPolicyProjectName_x003f_ xmlns="ea7b9c9a-011f-417b-9a4e-a2d7c63caace">Reforming the SBIR Approach Towards Women and Minority Owned Projects</AppliedPolicyProjectName_x003f_>
    <Permissiontoshareportionsofyourcoursework_x0028_inadditiontothetechnicalreport_x0029_withFutureStudents_x003f_ xmlns="ea7b9c9a-011f-417b-9a4e-a2d7c63caace" xsi:nil="true"/>
    <lcf76f155ced4ddcb4097134ff3c332f xmlns="ea7b9c9a-011f-417b-9a4e-a2d7c63caace">
      <Terms xmlns="http://schemas.microsoft.com/office/infopath/2007/PartnerControls"/>
    </lcf76f155ced4ddcb4097134ff3c332f>
    <ClientContactPhoneNumber xmlns="ea7b9c9a-011f-417b-9a4e-a2d7c63caace" xsi:nil="true"/>
    <Howdidyoufirstcontactthisclient_x003f_ xmlns="ea7b9c9a-011f-417b-9a4e-a2d7c63caace" xsi:nil="true"/>
    <WouldyourecommendthiscontactforanotherstudenttoworkwithonAPP_x003f_Whyorwhynot_x003f_ xmlns="ea7b9c9a-011f-417b-9a4e-a2d7c63caace" xsi:nil="true"/>
    <Email xmlns="ea7b9c9a-011f-417b-9a4e-a2d7c63caace" xsi:nil="true"/>
    <ClientContactEmail xmlns="ea7b9c9a-011f-417b-9a4e-a2d7c63caace" xsi:nil="true"/>
    <Project_Start_Term xmlns="ea7b9c9a-011f-417b-9a4e-a2d7c63caace">Fall 2017</Project_Start_Term>
    <Student_Assigned xmlns="ea7b9c9a-011f-417b-9a4e-a2d7c63caace">Theodore Fergusson</Student_Assigned>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5502DE-D573-4E5A-8B6A-9B94977C5F18}">
  <ds:schemaRefs>
    <ds:schemaRef ds:uri="http://schemas.openxmlformats.org/officeDocument/2006/bibliography"/>
  </ds:schemaRefs>
</ds:datastoreItem>
</file>

<file path=customXml/itemProps3.xml><?xml version="1.0" encoding="utf-8"?>
<ds:datastoreItem xmlns:ds="http://schemas.openxmlformats.org/officeDocument/2006/customXml" ds:itemID="{375DDF7F-5EC9-42C9-A3B0-EB5AF7887FF8}"/>
</file>

<file path=customXml/itemProps4.xml><?xml version="1.0" encoding="utf-8"?>
<ds:datastoreItem xmlns:ds="http://schemas.openxmlformats.org/officeDocument/2006/customXml" ds:itemID="{50BE2446-6B69-4F22-B3D8-923CA8B22D00}"/>
</file>

<file path=customXml/itemProps5.xml><?xml version="1.0" encoding="utf-8"?>
<ds:datastoreItem xmlns:ds="http://schemas.openxmlformats.org/officeDocument/2006/customXml" ds:itemID="{7C20F913-4822-41CD-AC77-35F930A82B86}"/>
</file>

<file path=docProps/app.xml><?xml version="1.0" encoding="utf-8"?>
<Properties xmlns="http://schemas.openxmlformats.org/officeDocument/2006/extended-properties" xmlns:vt="http://schemas.openxmlformats.org/officeDocument/2006/docPropsVTypes">
  <Template>Normal</Template>
  <TotalTime>0</TotalTime>
  <Pages>5</Pages>
  <Words>12741</Words>
  <Characters>72628</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Reforming The SBIR Approach towards Women and Minority Owned Projects</vt:lpstr>
    </vt:vector>
  </TitlesOfParts>
  <Company>Ted Fergusson</Company>
  <LinksUpToDate>false</LinksUpToDate>
  <CharactersWithSpaces>85199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Reforming The SBIR Approach towards Women and Minority Owned Projects</dc:title>
  <dc:subject>An Applied Policy Project Submitted in Partial Fulfilment of the Frank Batten School of Leadership and Public Policy Master Degree Requirements</dc:subject>
  <dc:creator>Ted</dc:creator>
  <cp:keywords/>
  <dc:description/>
  <cp:lastModifiedBy>Bisecker, Diane P (dpb9b)</cp:lastModifiedBy>
  <cp:revision>2</cp:revision>
  <cp:lastPrinted>2018-05-02T11:49:00Z</cp:lastPrinted>
  <dcterms:created xsi:type="dcterms:W3CDTF">2018-07-05T17:58:00Z</dcterms:created>
  <dcterms:modified xsi:type="dcterms:W3CDTF">2018-07-05T17:58:00Z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0x010100AD54E0BCF2FEB74DA33282FCEBF9CB5C</vt:lpwstr>
  </property>
  <property fmtid="{D5CDD505-2E9C-101B-9397-08002B2CF9AE}" pid="3" name="MediaServiceImageTags">
    <vt:lpwstr/>
  </property>
</Properties>
</file>